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2564A84" w14:textId="0A01D4BF" w:rsidR="002868E2" w:rsidRPr="00FA763C" w:rsidRDefault="004D3546" w:rsidP="008A6DD8">
      <w:pPr>
        <w:pStyle w:val="Title"/>
        <w:spacing w:line="480" w:lineRule="auto"/>
      </w:pPr>
      <w:r>
        <w:t>The r</w:t>
      </w:r>
      <w:r w:rsidR="003A036D">
        <w:t>ecombination landscape</w:t>
      </w:r>
      <w:r w:rsidR="00F37BDF" w:rsidRPr="00683A39">
        <w:t xml:space="preserve"> and</w:t>
      </w:r>
      <w:r w:rsidR="00F37BDF">
        <w:t xml:space="preserve"> m</w:t>
      </w:r>
      <w:r w:rsidR="00C91973" w:rsidRPr="00FA763C">
        <w:t xml:space="preserve">ultiple </w:t>
      </w:r>
      <w:r w:rsidR="000F3376">
        <w:t xml:space="preserve">QTL </w:t>
      </w:r>
      <w:r w:rsidR="00C91973" w:rsidRPr="00FA763C">
        <w:t>mapping</w:t>
      </w:r>
      <w:r w:rsidR="000F3376">
        <w:t xml:space="preserve"> </w:t>
      </w:r>
      <w:r w:rsidR="00344D0A">
        <w:t>in</w:t>
      </w:r>
      <w:r w:rsidR="002363D1">
        <w:t xml:space="preserve"> a</w:t>
      </w:r>
      <w:r w:rsidR="00344D0A">
        <w:t xml:space="preserve"> </w:t>
      </w:r>
      <w:r w:rsidR="00344D0A" w:rsidRPr="00344D0A">
        <w:rPr>
          <w:i/>
          <w:iCs/>
        </w:rPr>
        <w:t>Solanum tuberosum</w:t>
      </w:r>
      <w:r w:rsidR="00344D0A">
        <w:t xml:space="preserve"> cv.</w:t>
      </w:r>
      <w:r w:rsidR="00433C40">
        <w:t> </w:t>
      </w:r>
      <w:r w:rsidR="002363D1">
        <w:t>‘Atlantic’-derived F</w:t>
      </w:r>
      <w:r w:rsidR="002363D1" w:rsidRPr="002363D1">
        <w:rPr>
          <w:vertAlign w:val="subscript"/>
        </w:rPr>
        <w:t>1</w:t>
      </w:r>
      <w:r w:rsidR="00C91973" w:rsidRPr="00FA763C">
        <w:t xml:space="preserve"> population</w:t>
      </w:r>
      <w:r w:rsidR="000F3376" w:rsidRPr="000F3376">
        <w:t xml:space="preserve"> </w:t>
      </w:r>
    </w:p>
    <w:p w14:paraId="337586F1" w14:textId="5989B7F2" w:rsidR="002868E2" w:rsidRPr="00FA763C" w:rsidRDefault="00C91973" w:rsidP="008A6DD8">
      <w:pPr>
        <w:pStyle w:val="AuthorList"/>
        <w:spacing w:line="480" w:lineRule="auto"/>
      </w:pPr>
      <w:r w:rsidRPr="00FA763C">
        <w:t>Guilherme da Silva Pereira</w:t>
      </w:r>
      <w:r w:rsidR="00A75F87" w:rsidRPr="00FA763C">
        <w:rPr>
          <w:vertAlign w:val="superscript"/>
        </w:rPr>
        <w:t>1</w:t>
      </w:r>
      <w:r w:rsidRPr="00FA763C">
        <w:rPr>
          <w:vertAlign w:val="superscript"/>
        </w:rPr>
        <w:t>,2</w:t>
      </w:r>
      <w:r w:rsidR="00CC0650">
        <w:rPr>
          <w:vertAlign w:val="superscript"/>
        </w:rPr>
        <w:t>*</w:t>
      </w:r>
      <w:r w:rsidR="002868E2" w:rsidRPr="00FA763C">
        <w:t xml:space="preserve">, </w:t>
      </w:r>
      <w:r w:rsidR="008A6DD8" w:rsidRPr="00FA763C">
        <w:t>Marcelo Mollinari</w:t>
      </w:r>
      <w:r w:rsidR="008A6DD8" w:rsidRPr="00FA763C">
        <w:rPr>
          <w:vertAlign w:val="superscript"/>
        </w:rPr>
        <w:t>1,2</w:t>
      </w:r>
      <w:r w:rsidR="008A6DD8" w:rsidRPr="00FA763C">
        <w:t xml:space="preserve">, </w:t>
      </w:r>
      <w:r w:rsidR="00B83D03" w:rsidRPr="00FA763C">
        <w:t>Mitchell J. Schumann</w:t>
      </w:r>
      <w:r w:rsidR="0008322F">
        <w:rPr>
          <w:vertAlign w:val="superscript"/>
        </w:rPr>
        <w:t>1</w:t>
      </w:r>
      <w:r w:rsidR="00B83D03" w:rsidRPr="00FA763C">
        <w:t xml:space="preserve">, </w:t>
      </w:r>
      <w:r w:rsidR="00A15A23" w:rsidRPr="00FA763C">
        <w:t>Mark E. Clough</w:t>
      </w:r>
      <w:r w:rsidR="0008322F">
        <w:rPr>
          <w:vertAlign w:val="superscript"/>
        </w:rPr>
        <w:t>1,3</w:t>
      </w:r>
      <w:r w:rsidR="00A15A23" w:rsidRPr="00FA763C">
        <w:t xml:space="preserve">, </w:t>
      </w:r>
      <w:r w:rsidRPr="00FA763C">
        <w:t>Zhao-Bang Zeng</w:t>
      </w:r>
      <w:r w:rsidRPr="00FA763C">
        <w:rPr>
          <w:vertAlign w:val="superscript"/>
        </w:rPr>
        <w:t>1,2</w:t>
      </w:r>
      <w:r w:rsidRPr="00FA763C">
        <w:t xml:space="preserve">, </w:t>
      </w:r>
      <w:r w:rsidR="00A15A23" w:rsidRPr="00FA763C">
        <w:t xml:space="preserve">G. </w:t>
      </w:r>
      <w:r w:rsidRPr="00FA763C">
        <w:t>Craig Yencho</w:t>
      </w:r>
      <w:r w:rsidRPr="00FA763C">
        <w:rPr>
          <w:vertAlign w:val="superscript"/>
        </w:rPr>
        <w:t>1*</w:t>
      </w:r>
    </w:p>
    <w:p w14:paraId="6978E33B" w14:textId="77777777" w:rsidR="00C91973" w:rsidRPr="00FA763C" w:rsidRDefault="00C91973" w:rsidP="008A6DD8">
      <w:pPr>
        <w:spacing w:before="240" w:after="0" w:line="480" w:lineRule="auto"/>
        <w:rPr>
          <w:rFonts w:cs="Times New Roman"/>
          <w:b/>
          <w:szCs w:val="24"/>
        </w:rPr>
      </w:pPr>
      <w:bookmarkStart w:id="0" w:name="_Hlk30355402"/>
      <w:r w:rsidRPr="00FA763C">
        <w:rPr>
          <w:rFonts w:cs="Times New Roman"/>
          <w:szCs w:val="24"/>
          <w:vertAlign w:val="superscript"/>
        </w:rPr>
        <w:t>1</w:t>
      </w:r>
      <w:r w:rsidRPr="00FA763C">
        <w:rPr>
          <w:rFonts w:cs="Times New Roman"/>
          <w:szCs w:val="24"/>
        </w:rPr>
        <w:t>Department of Horticultural Science, North Carolina State University, Raleigh, NC, USA</w:t>
      </w:r>
    </w:p>
    <w:p w14:paraId="3AD42C7C" w14:textId="77777777" w:rsidR="00C91973" w:rsidRPr="00FA763C" w:rsidRDefault="00C91973" w:rsidP="008A6DD8">
      <w:pPr>
        <w:spacing w:after="0" w:line="480" w:lineRule="auto"/>
        <w:rPr>
          <w:rFonts w:cs="Times New Roman"/>
          <w:b/>
          <w:szCs w:val="24"/>
        </w:rPr>
      </w:pPr>
      <w:r w:rsidRPr="00FA763C">
        <w:rPr>
          <w:rFonts w:cs="Times New Roman"/>
          <w:szCs w:val="24"/>
          <w:vertAlign w:val="superscript"/>
        </w:rPr>
        <w:t>2</w:t>
      </w:r>
      <w:r w:rsidRPr="00FA763C">
        <w:rPr>
          <w:rFonts w:cs="Times New Roman"/>
          <w:szCs w:val="24"/>
        </w:rPr>
        <w:t>Bioinformatics Research Center, North Carolina State University, Raleigh, NC, USA</w:t>
      </w:r>
    </w:p>
    <w:p w14:paraId="39E1FA91" w14:textId="3B0C6B9B" w:rsidR="00C91973" w:rsidRPr="00FA763C" w:rsidRDefault="0008322F" w:rsidP="008A6DD8">
      <w:pPr>
        <w:spacing w:after="0" w:line="480" w:lineRule="auto"/>
        <w:rPr>
          <w:rFonts w:cs="Times New Roman"/>
          <w:b/>
          <w:szCs w:val="24"/>
        </w:rPr>
      </w:pPr>
      <w:r>
        <w:rPr>
          <w:rFonts w:cs="Times New Roman"/>
          <w:szCs w:val="24"/>
          <w:vertAlign w:val="superscript"/>
        </w:rPr>
        <w:t>3</w:t>
      </w:r>
      <w:r w:rsidR="00A15A23" w:rsidRPr="00FA763C">
        <w:rPr>
          <w:rFonts w:cs="Times New Roman"/>
          <w:szCs w:val="24"/>
        </w:rPr>
        <w:t xml:space="preserve">Vernon </w:t>
      </w:r>
      <w:r w:rsidR="0025160F">
        <w:rPr>
          <w:rFonts w:cs="Times New Roman"/>
          <w:szCs w:val="24"/>
        </w:rPr>
        <w:t xml:space="preserve">G. </w:t>
      </w:r>
      <w:r w:rsidR="00A15A23" w:rsidRPr="00FA763C">
        <w:rPr>
          <w:rFonts w:cs="Times New Roman"/>
          <w:szCs w:val="24"/>
        </w:rPr>
        <w:t>James Research and Extension Center</w:t>
      </w:r>
      <w:r w:rsidR="00C91973" w:rsidRPr="00FA763C">
        <w:rPr>
          <w:rFonts w:cs="Times New Roman"/>
          <w:szCs w:val="24"/>
        </w:rPr>
        <w:t xml:space="preserve">, North Carolina State University, </w:t>
      </w:r>
      <w:r w:rsidR="00A15A23" w:rsidRPr="00FA763C">
        <w:rPr>
          <w:rFonts w:cs="Times New Roman"/>
          <w:szCs w:val="24"/>
        </w:rPr>
        <w:t>Plymouth,</w:t>
      </w:r>
      <w:r w:rsidR="00C91973" w:rsidRPr="00FA763C">
        <w:rPr>
          <w:rFonts w:cs="Times New Roman"/>
          <w:szCs w:val="24"/>
        </w:rPr>
        <w:t xml:space="preserve"> NC, USA</w:t>
      </w:r>
    </w:p>
    <w:p w14:paraId="58B0B3F2" w14:textId="31886083" w:rsidR="006778BD" w:rsidRPr="00E45CBE" w:rsidRDefault="00BF4154" w:rsidP="006778BD">
      <w:pPr>
        <w:spacing w:before="240" w:after="0" w:line="480" w:lineRule="auto"/>
        <w:rPr>
          <w:rFonts w:cs="Times New Roman"/>
          <w:szCs w:val="24"/>
          <w:lang w:val="pt-BR"/>
          <w:rPrChange w:id="1" w:author="Marcelo Mollinari" w:date="2020-07-19T21:28:00Z">
            <w:rPr>
              <w:rFonts w:cs="Times New Roman"/>
              <w:szCs w:val="24"/>
            </w:rPr>
          </w:rPrChange>
        </w:rPr>
      </w:pPr>
      <w:r w:rsidRPr="00E45CBE">
        <w:rPr>
          <w:rFonts w:cs="Times New Roman"/>
          <w:b/>
          <w:szCs w:val="24"/>
          <w:lang w:val="pt-BR"/>
          <w:rPrChange w:id="2" w:author="Marcelo Mollinari" w:date="2020-07-19T21:28:00Z">
            <w:rPr>
              <w:rFonts w:cs="Times New Roman"/>
              <w:b/>
              <w:szCs w:val="24"/>
            </w:rPr>
          </w:rPrChange>
        </w:rPr>
        <w:t xml:space="preserve">* </w:t>
      </w:r>
      <w:proofErr w:type="spellStart"/>
      <w:r w:rsidRPr="00E45CBE">
        <w:rPr>
          <w:rFonts w:cs="Times New Roman"/>
          <w:b/>
          <w:szCs w:val="24"/>
          <w:lang w:val="pt-BR"/>
          <w:rPrChange w:id="3" w:author="Marcelo Mollinari" w:date="2020-07-19T21:28:00Z">
            <w:rPr>
              <w:rFonts w:cs="Times New Roman"/>
              <w:b/>
              <w:szCs w:val="24"/>
            </w:rPr>
          </w:rPrChange>
        </w:rPr>
        <w:t>Correspondence</w:t>
      </w:r>
      <w:proofErr w:type="spellEnd"/>
      <w:r w:rsidRPr="00E45CBE">
        <w:rPr>
          <w:rFonts w:cs="Times New Roman"/>
          <w:b/>
          <w:szCs w:val="24"/>
          <w:lang w:val="pt-BR"/>
          <w:rPrChange w:id="4" w:author="Marcelo Mollinari" w:date="2020-07-19T21:28:00Z">
            <w:rPr>
              <w:rFonts w:cs="Times New Roman"/>
              <w:b/>
              <w:szCs w:val="24"/>
            </w:rPr>
          </w:rPrChange>
        </w:rPr>
        <w:t xml:space="preserve">: </w:t>
      </w:r>
      <w:r w:rsidRPr="00E45CBE">
        <w:rPr>
          <w:rFonts w:cs="Times New Roman"/>
          <w:b/>
          <w:szCs w:val="24"/>
          <w:lang w:val="pt-BR"/>
          <w:rPrChange w:id="5" w:author="Marcelo Mollinari" w:date="2020-07-19T21:28:00Z">
            <w:rPr>
              <w:rFonts w:cs="Times New Roman"/>
              <w:b/>
              <w:szCs w:val="24"/>
            </w:rPr>
          </w:rPrChange>
        </w:rPr>
        <w:br/>
      </w:r>
      <w:r w:rsidR="006778BD" w:rsidRPr="00E45CBE">
        <w:rPr>
          <w:rFonts w:cs="Times New Roman"/>
          <w:szCs w:val="24"/>
          <w:lang w:val="pt-BR"/>
          <w:rPrChange w:id="6" w:author="Marcelo Mollinari" w:date="2020-07-19T21:28:00Z">
            <w:rPr>
              <w:rFonts w:cs="Times New Roman"/>
              <w:szCs w:val="24"/>
            </w:rPr>
          </w:rPrChange>
        </w:rPr>
        <w:t>Guilherme da Silva Pereira</w:t>
      </w:r>
      <w:r w:rsidR="006778BD" w:rsidRPr="00E45CBE">
        <w:rPr>
          <w:rFonts w:cs="Times New Roman"/>
          <w:szCs w:val="24"/>
          <w:lang w:val="pt-BR"/>
          <w:rPrChange w:id="7" w:author="Marcelo Mollinari" w:date="2020-07-19T21:28:00Z">
            <w:rPr>
              <w:rFonts w:cs="Times New Roman"/>
              <w:szCs w:val="24"/>
            </w:rPr>
          </w:rPrChange>
        </w:rPr>
        <w:br/>
        <w:t>gdasilv@ncsu.edu</w:t>
      </w:r>
    </w:p>
    <w:p w14:paraId="3C300D7B" w14:textId="77777777" w:rsidR="006778BD" w:rsidRDefault="006778BD" w:rsidP="006778BD">
      <w:pPr>
        <w:spacing w:before="240" w:after="0" w:line="480" w:lineRule="auto"/>
        <w:rPr>
          <w:rFonts w:cs="Times New Roman"/>
          <w:szCs w:val="24"/>
        </w:rPr>
      </w:pPr>
      <w:r w:rsidRPr="00FA763C">
        <w:rPr>
          <w:rFonts w:cs="Times New Roman"/>
          <w:szCs w:val="24"/>
        </w:rPr>
        <w:t xml:space="preserve">G. Craig </w:t>
      </w:r>
      <w:proofErr w:type="spellStart"/>
      <w:r w:rsidRPr="00FA763C">
        <w:rPr>
          <w:rFonts w:cs="Times New Roman"/>
          <w:szCs w:val="24"/>
        </w:rPr>
        <w:t>Yencho</w:t>
      </w:r>
      <w:proofErr w:type="spellEnd"/>
      <w:r w:rsidRPr="00FA763C">
        <w:rPr>
          <w:rFonts w:cs="Times New Roman"/>
          <w:szCs w:val="24"/>
        </w:rPr>
        <w:br/>
        <w:t>craig_yencho@ncsu.edu</w:t>
      </w:r>
    </w:p>
    <w:p w14:paraId="68CAA8B6" w14:textId="0DF42BE0" w:rsidR="0008322F" w:rsidRDefault="0008322F" w:rsidP="008A6DD8">
      <w:pPr>
        <w:spacing w:before="240" w:after="0" w:line="480" w:lineRule="auto"/>
        <w:rPr>
          <w:rFonts w:cs="Times New Roman"/>
          <w:b/>
          <w:szCs w:val="24"/>
        </w:rPr>
      </w:pPr>
      <w:r>
        <w:rPr>
          <w:rFonts w:cs="Times New Roman"/>
          <w:b/>
          <w:szCs w:val="24"/>
        </w:rPr>
        <w:t>Current addresses:</w:t>
      </w:r>
    </w:p>
    <w:p w14:paraId="11727987" w14:textId="2552666C" w:rsidR="0008322F" w:rsidRPr="0008322F" w:rsidRDefault="0008322F" w:rsidP="008A6DD8">
      <w:pPr>
        <w:spacing w:before="240" w:after="0" w:line="480" w:lineRule="auto"/>
        <w:rPr>
          <w:rFonts w:cs="Times New Roman"/>
          <w:bCs/>
          <w:szCs w:val="24"/>
        </w:rPr>
      </w:pPr>
      <w:r w:rsidRPr="0008322F">
        <w:rPr>
          <w:rFonts w:cs="Times New Roman"/>
          <w:bCs/>
          <w:szCs w:val="24"/>
        </w:rPr>
        <w:t>Guilherme da Silva Pereira</w:t>
      </w:r>
      <w:r>
        <w:rPr>
          <w:rFonts w:cs="Times New Roman"/>
          <w:bCs/>
          <w:szCs w:val="24"/>
        </w:rPr>
        <w:t xml:space="preserve">: Department of Genetics, Luiz de Queiroz College of Agriculture, University of </w:t>
      </w:r>
      <w:r w:rsidR="005440DA">
        <w:rPr>
          <w:rFonts w:cs="Times New Roman"/>
          <w:bCs/>
          <w:szCs w:val="24"/>
        </w:rPr>
        <w:t>São</w:t>
      </w:r>
      <w:r w:rsidRPr="00E45CBE">
        <w:rPr>
          <w:rFonts w:cs="Times New Roman"/>
          <w:bCs/>
          <w:szCs w:val="24"/>
          <w:rPrChange w:id="8" w:author="Marcelo Mollinari" w:date="2020-07-19T21:28:00Z">
            <w:rPr>
              <w:rFonts w:cs="Times New Roman"/>
              <w:bCs/>
              <w:szCs w:val="24"/>
              <w:lang w:val="pt-BR"/>
            </w:rPr>
          </w:rPrChange>
        </w:rPr>
        <w:t xml:space="preserve"> Paulo, Piracicaba, Brazil</w:t>
      </w:r>
    </w:p>
    <w:p w14:paraId="22833E2C" w14:textId="584CA6D9" w:rsidR="001B7D60" w:rsidRDefault="0008322F" w:rsidP="0008322F">
      <w:pPr>
        <w:spacing w:after="0" w:line="480" w:lineRule="auto"/>
        <w:rPr>
          <w:rFonts w:cs="Times New Roman"/>
          <w:szCs w:val="24"/>
        </w:rPr>
      </w:pPr>
      <w:r w:rsidRPr="0008322F">
        <w:rPr>
          <w:rFonts w:cs="Times New Roman"/>
          <w:bCs/>
          <w:szCs w:val="24"/>
        </w:rPr>
        <w:t>Mitchell J. Schumann</w:t>
      </w:r>
      <w:r>
        <w:rPr>
          <w:rFonts w:cs="Times New Roman"/>
          <w:bCs/>
          <w:szCs w:val="24"/>
        </w:rPr>
        <w:t xml:space="preserve">: </w:t>
      </w:r>
      <w:r w:rsidRPr="00FA763C">
        <w:rPr>
          <w:rFonts w:cs="Times New Roman"/>
          <w:szCs w:val="24"/>
        </w:rPr>
        <w:t>Department of Soil and Crop Sciences, Texas A&amp;M University, College Station, TX, USA</w:t>
      </w:r>
    </w:p>
    <w:p w14:paraId="0FA9C40D" w14:textId="77777777" w:rsidR="001B7D60" w:rsidRPr="001B7D60" w:rsidRDefault="001B7D60" w:rsidP="0008322F">
      <w:pPr>
        <w:spacing w:after="0" w:line="480" w:lineRule="auto"/>
        <w:rPr>
          <w:rFonts w:cs="Times New Roman"/>
          <w:szCs w:val="24"/>
        </w:rPr>
      </w:pPr>
    </w:p>
    <w:p w14:paraId="172EA714" w14:textId="10C0864D" w:rsidR="00D0065F" w:rsidRPr="00D0065F" w:rsidRDefault="00817DD6" w:rsidP="00D0065F">
      <w:pPr>
        <w:pStyle w:val="AuthorList"/>
        <w:spacing w:line="480" w:lineRule="auto"/>
        <w:rPr>
          <w:b w:val="0"/>
          <w:bCs/>
        </w:rPr>
      </w:pPr>
      <w:r w:rsidRPr="00FA763C">
        <w:lastRenderedPageBreak/>
        <w:t xml:space="preserve">Keywords: </w:t>
      </w:r>
      <w:r w:rsidR="00C76E56" w:rsidRPr="00C76E56">
        <w:rPr>
          <w:b w:val="0"/>
          <w:bCs/>
        </w:rPr>
        <w:t>tetraploid potato</w:t>
      </w:r>
      <w:r w:rsidRPr="00F708A1">
        <w:rPr>
          <w:b w:val="0"/>
          <w:bCs/>
        </w:rPr>
        <w:t xml:space="preserve">, </w:t>
      </w:r>
      <w:r w:rsidR="00A973AB" w:rsidRPr="00F708A1">
        <w:rPr>
          <w:b w:val="0"/>
          <w:bCs/>
        </w:rPr>
        <w:t>linkage map</w:t>
      </w:r>
      <w:r w:rsidRPr="00F708A1">
        <w:rPr>
          <w:b w:val="0"/>
          <w:bCs/>
        </w:rPr>
        <w:t xml:space="preserve">, </w:t>
      </w:r>
      <w:r w:rsidR="00C76E56">
        <w:rPr>
          <w:b w:val="0"/>
          <w:bCs/>
        </w:rPr>
        <w:t>multiple interval</w:t>
      </w:r>
      <w:r w:rsidR="00A973AB" w:rsidRPr="00F708A1">
        <w:rPr>
          <w:b w:val="0"/>
          <w:bCs/>
        </w:rPr>
        <w:t xml:space="preserve"> mapping</w:t>
      </w:r>
      <w:r w:rsidRPr="00F708A1">
        <w:rPr>
          <w:b w:val="0"/>
          <w:bCs/>
        </w:rPr>
        <w:t xml:space="preserve">, </w:t>
      </w:r>
      <w:r w:rsidR="00A973AB" w:rsidRPr="00F708A1">
        <w:rPr>
          <w:b w:val="0"/>
          <w:bCs/>
        </w:rPr>
        <w:t>mixed model</w:t>
      </w:r>
      <w:r w:rsidRPr="00F708A1">
        <w:rPr>
          <w:b w:val="0"/>
          <w:bCs/>
        </w:rPr>
        <w:t xml:space="preserve">, </w:t>
      </w:r>
      <w:r w:rsidR="002B5484" w:rsidRPr="00F708A1">
        <w:rPr>
          <w:b w:val="0"/>
          <w:bCs/>
        </w:rPr>
        <w:t>polyploid</w:t>
      </w:r>
      <w:r w:rsidR="00F02380">
        <w:rPr>
          <w:b w:val="0"/>
          <w:bCs/>
        </w:rPr>
        <w:t>, yield, quality</w:t>
      </w:r>
      <w:r w:rsidR="00C76E56">
        <w:rPr>
          <w:b w:val="0"/>
          <w:bCs/>
        </w:rPr>
        <w:t>.</w:t>
      </w:r>
    </w:p>
    <w:p w14:paraId="4DB10602" w14:textId="77777777" w:rsidR="008E2B54" w:rsidRPr="00FA763C" w:rsidRDefault="00EA3D3C" w:rsidP="008A6DD8">
      <w:pPr>
        <w:pStyle w:val="AuthorList"/>
        <w:spacing w:line="480" w:lineRule="auto"/>
      </w:pPr>
      <w:r w:rsidRPr="00FA763C">
        <w:t>Abstract</w:t>
      </w:r>
    </w:p>
    <w:p w14:paraId="0F5200D5" w14:textId="44EC1F1B" w:rsidR="00EA3D3C" w:rsidRDefault="00577043" w:rsidP="001D4CFC">
      <w:pPr>
        <w:spacing w:line="480" w:lineRule="auto"/>
        <w:rPr>
          <w:szCs w:val="24"/>
        </w:rPr>
      </w:pPr>
      <w:r>
        <w:rPr>
          <w:szCs w:val="24"/>
        </w:rPr>
        <w:t>There are many</w:t>
      </w:r>
      <w:r w:rsidR="008B0CA1">
        <w:rPr>
          <w:szCs w:val="24"/>
        </w:rPr>
        <w:t xml:space="preserve"> challenges involv</w:t>
      </w:r>
      <w:r>
        <w:rPr>
          <w:szCs w:val="24"/>
        </w:rPr>
        <w:t xml:space="preserve">ed </w:t>
      </w:r>
      <w:r w:rsidR="005056F8">
        <w:rPr>
          <w:szCs w:val="24"/>
        </w:rPr>
        <w:t>with the</w:t>
      </w:r>
      <w:r w:rsidR="008B0CA1">
        <w:rPr>
          <w:szCs w:val="24"/>
        </w:rPr>
        <w:t xml:space="preserve"> genetic analyses of autopolyploid species, such as the tetraploid potato, </w:t>
      </w:r>
      <w:r w:rsidR="008B0CA1" w:rsidRPr="008B0CA1">
        <w:rPr>
          <w:i/>
          <w:iCs/>
          <w:szCs w:val="24"/>
        </w:rPr>
        <w:t>Solanum tuberosum</w:t>
      </w:r>
      <w:r w:rsidR="008B0CA1">
        <w:rPr>
          <w:szCs w:val="24"/>
        </w:rPr>
        <w:t xml:space="preserve"> (</w:t>
      </w:r>
      <m:oMath>
        <m:r>
          <w:rPr>
            <w:rFonts w:ascii="Cambria Math" w:hAnsi="Cambria Math"/>
            <w:szCs w:val="24"/>
          </w:rPr>
          <m:t>2n=4x=48</m:t>
        </m:r>
      </m:oMath>
      <w:r w:rsidR="008B0CA1">
        <w:rPr>
          <w:szCs w:val="24"/>
        </w:rPr>
        <w:t>)</w:t>
      </w:r>
      <w:r>
        <w:rPr>
          <w:szCs w:val="24"/>
        </w:rPr>
        <w:t>.</w:t>
      </w:r>
      <w:r w:rsidR="008B0CA1">
        <w:rPr>
          <w:szCs w:val="24"/>
        </w:rPr>
        <w:t xml:space="preserve"> </w:t>
      </w:r>
      <w:r w:rsidR="005056F8">
        <w:rPr>
          <w:szCs w:val="24"/>
        </w:rPr>
        <w:t>T</w:t>
      </w:r>
      <w:r w:rsidR="008B0CA1">
        <w:rPr>
          <w:szCs w:val="24"/>
        </w:rPr>
        <w:t xml:space="preserve">he </w:t>
      </w:r>
      <w:r w:rsidR="00C97F2C">
        <w:rPr>
          <w:szCs w:val="24"/>
        </w:rPr>
        <w:t>development</w:t>
      </w:r>
      <w:r w:rsidR="008B0CA1">
        <w:rPr>
          <w:szCs w:val="24"/>
        </w:rPr>
        <w:t xml:space="preserve"> of a </w:t>
      </w:r>
      <w:r w:rsidR="00833954">
        <w:rPr>
          <w:szCs w:val="24"/>
        </w:rPr>
        <w:t xml:space="preserve">dosage-sensitive </w:t>
      </w:r>
      <w:r w:rsidR="008B0CA1">
        <w:rPr>
          <w:szCs w:val="24"/>
        </w:rPr>
        <w:t xml:space="preserve">chip array and </w:t>
      </w:r>
      <w:r w:rsidR="00E346C0">
        <w:rPr>
          <w:szCs w:val="24"/>
        </w:rPr>
        <w:t xml:space="preserve">new </w:t>
      </w:r>
      <w:r w:rsidR="008B0CA1" w:rsidRPr="00FA763C">
        <w:rPr>
          <w:szCs w:val="24"/>
        </w:rPr>
        <w:t xml:space="preserve">analytical </w:t>
      </w:r>
      <w:r w:rsidR="008B0CA1">
        <w:rPr>
          <w:szCs w:val="24"/>
        </w:rPr>
        <w:t>methods</w:t>
      </w:r>
      <w:r w:rsidR="00966196">
        <w:rPr>
          <w:szCs w:val="24"/>
        </w:rPr>
        <w:t xml:space="preserve"> as well as newly collected data</w:t>
      </w:r>
      <w:r w:rsidR="008B0CA1" w:rsidRPr="00FA763C">
        <w:rPr>
          <w:szCs w:val="24"/>
        </w:rPr>
        <w:t xml:space="preserve"> have made it valuable to re-analyze </w:t>
      </w:r>
      <w:r w:rsidR="008B0CA1">
        <w:rPr>
          <w:szCs w:val="24"/>
        </w:rPr>
        <w:t>a</w:t>
      </w:r>
      <w:r w:rsidR="00D0065F">
        <w:rPr>
          <w:szCs w:val="24"/>
        </w:rPr>
        <w:t>n F</w:t>
      </w:r>
      <w:r w:rsidR="00D0065F" w:rsidRPr="00D0065F">
        <w:rPr>
          <w:szCs w:val="24"/>
          <w:vertAlign w:val="subscript"/>
        </w:rPr>
        <w:t>1</w:t>
      </w:r>
      <w:r w:rsidR="008B0CA1">
        <w:rPr>
          <w:szCs w:val="24"/>
        </w:rPr>
        <w:t xml:space="preserve"> population</w:t>
      </w:r>
      <w:r w:rsidR="00EF00E3">
        <w:rPr>
          <w:szCs w:val="24"/>
        </w:rPr>
        <w:t xml:space="preserve"> (</w:t>
      </w:r>
      <m:oMath>
        <m:r>
          <w:rPr>
            <w:rFonts w:ascii="Cambria Math" w:hAnsi="Cambria Math"/>
            <w:szCs w:val="24"/>
          </w:rPr>
          <m:t>n=156</m:t>
        </m:r>
      </m:oMath>
      <w:r w:rsidR="00EF00E3">
        <w:rPr>
          <w:szCs w:val="24"/>
        </w:rPr>
        <w:t xml:space="preserve">) </w:t>
      </w:r>
      <w:r w:rsidR="00553ECB">
        <w:rPr>
          <w:szCs w:val="24"/>
        </w:rPr>
        <w:t xml:space="preserve">derived </w:t>
      </w:r>
      <w:r w:rsidR="008B0CA1">
        <w:rPr>
          <w:szCs w:val="24"/>
        </w:rPr>
        <w:t xml:space="preserve">from </w:t>
      </w:r>
      <w:r w:rsidR="00EF00E3">
        <w:rPr>
          <w:szCs w:val="24"/>
        </w:rPr>
        <w:t xml:space="preserve">a cross involving </w:t>
      </w:r>
      <w:r w:rsidR="008B0CA1">
        <w:rPr>
          <w:szCs w:val="24"/>
        </w:rPr>
        <w:t>‘Atlantic’</w:t>
      </w:r>
      <w:r w:rsidR="00EF00E3">
        <w:rPr>
          <w:rFonts w:cs="Times New Roman"/>
          <w:szCs w:val="24"/>
        </w:rPr>
        <w:t xml:space="preserve">, </w:t>
      </w:r>
      <w:r w:rsidR="00EF00E3" w:rsidRPr="00FA763C">
        <w:rPr>
          <w:szCs w:val="24"/>
        </w:rPr>
        <w:t>a</w:t>
      </w:r>
      <w:r w:rsidR="00EF00E3">
        <w:rPr>
          <w:szCs w:val="24"/>
        </w:rPr>
        <w:t xml:space="preserve"> widely grown </w:t>
      </w:r>
      <w:r w:rsidR="00EF00E3" w:rsidRPr="00FA763C">
        <w:rPr>
          <w:szCs w:val="24"/>
        </w:rPr>
        <w:t>chipping variety</w:t>
      </w:r>
      <w:r w:rsidR="00433C40">
        <w:rPr>
          <w:szCs w:val="24"/>
        </w:rPr>
        <w:t xml:space="preserve"> in the USA</w:t>
      </w:r>
      <w:r w:rsidR="008B0CA1">
        <w:rPr>
          <w:szCs w:val="24"/>
        </w:rPr>
        <w:t xml:space="preserve">. </w:t>
      </w:r>
      <w:r w:rsidR="00833954">
        <w:rPr>
          <w:szCs w:val="24"/>
        </w:rPr>
        <w:t xml:space="preserve">A fully integrated genetic map with </w:t>
      </w:r>
      <w:r w:rsidR="00BD2538">
        <w:rPr>
          <w:szCs w:val="24"/>
        </w:rPr>
        <w:t>4</w:t>
      </w:r>
      <w:r w:rsidR="00833954">
        <w:rPr>
          <w:szCs w:val="24"/>
        </w:rPr>
        <w:t>,</w:t>
      </w:r>
      <w:r w:rsidR="003634AF">
        <w:rPr>
          <w:szCs w:val="24"/>
        </w:rPr>
        <w:t>486</w:t>
      </w:r>
      <w:r w:rsidR="00833954">
        <w:rPr>
          <w:szCs w:val="24"/>
        </w:rPr>
        <w:t xml:space="preserve"> single nucleotide polymorphisms (SNPs), spanning 1,</w:t>
      </w:r>
      <w:r w:rsidR="00BD2538">
        <w:rPr>
          <w:szCs w:val="24"/>
        </w:rPr>
        <w:t>6</w:t>
      </w:r>
      <w:r w:rsidR="003634AF">
        <w:rPr>
          <w:szCs w:val="24"/>
        </w:rPr>
        <w:t>29</w:t>
      </w:r>
      <w:r w:rsidR="00833954">
        <w:rPr>
          <w:szCs w:val="24"/>
        </w:rPr>
        <w:t xml:space="preserve"> cM, was </w:t>
      </w:r>
      <w:r w:rsidR="008D5431">
        <w:rPr>
          <w:szCs w:val="24"/>
        </w:rPr>
        <w:t>constructed</w:t>
      </w:r>
      <w:r w:rsidR="00833954">
        <w:rPr>
          <w:szCs w:val="24"/>
        </w:rPr>
        <w:t xml:space="preserve"> with MAPpoly software. </w:t>
      </w:r>
      <w:r w:rsidR="003634AF" w:rsidRPr="003634AF">
        <w:rPr>
          <w:szCs w:val="24"/>
        </w:rPr>
        <w:t>We observed that bivalent configurations were the most abundant (51.0</w:t>
      </w:r>
      <w:r w:rsidR="003634AF">
        <w:rPr>
          <w:szCs w:val="24"/>
        </w:rPr>
        <w:t>~</w:t>
      </w:r>
      <w:r w:rsidR="003634AF" w:rsidRPr="003634AF">
        <w:rPr>
          <w:szCs w:val="24"/>
        </w:rPr>
        <w:t>71.7%</w:t>
      </w:r>
      <w:r w:rsidR="003634AF">
        <w:rPr>
          <w:szCs w:val="24"/>
        </w:rPr>
        <w:t xml:space="preserve"> depending on </w:t>
      </w:r>
      <w:r w:rsidR="003634AF" w:rsidRPr="003634AF">
        <w:rPr>
          <w:szCs w:val="24"/>
        </w:rPr>
        <w:t>parent and linkage group)</w:t>
      </w:r>
      <w:r w:rsidR="003634AF">
        <w:rPr>
          <w:szCs w:val="24"/>
        </w:rPr>
        <w:t>,</w:t>
      </w:r>
      <w:r w:rsidR="003634AF" w:rsidRPr="003634AF">
        <w:rPr>
          <w:szCs w:val="24"/>
        </w:rPr>
        <w:t xml:space="preserve"> </w:t>
      </w:r>
      <w:r w:rsidR="003634AF">
        <w:rPr>
          <w:szCs w:val="24"/>
        </w:rPr>
        <w:t xml:space="preserve">though </w:t>
      </w:r>
      <w:r w:rsidR="003634AF" w:rsidRPr="003634AF">
        <w:rPr>
          <w:szCs w:val="24"/>
        </w:rPr>
        <w:t xml:space="preserve">multivalent configurations were also </w:t>
      </w:r>
      <w:r w:rsidR="00433C40">
        <w:rPr>
          <w:szCs w:val="24"/>
        </w:rPr>
        <w:t>observed</w:t>
      </w:r>
      <w:r w:rsidR="003634AF" w:rsidRPr="003634AF">
        <w:rPr>
          <w:szCs w:val="24"/>
        </w:rPr>
        <w:t xml:space="preserve"> </w:t>
      </w:r>
      <w:r w:rsidR="003634AF">
        <w:rPr>
          <w:szCs w:val="24"/>
        </w:rPr>
        <w:t>(</w:t>
      </w:r>
      <w:r w:rsidR="003634AF" w:rsidRPr="003634AF">
        <w:rPr>
          <w:szCs w:val="24"/>
        </w:rPr>
        <w:t>2.1</w:t>
      </w:r>
      <w:r w:rsidR="003634AF">
        <w:rPr>
          <w:szCs w:val="24"/>
        </w:rPr>
        <w:t>~</w:t>
      </w:r>
      <w:r w:rsidR="003634AF" w:rsidRPr="003634AF">
        <w:rPr>
          <w:szCs w:val="24"/>
        </w:rPr>
        <w:t>40.3</w:t>
      </w:r>
      <w:r w:rsidR="003634AF">
        <w:rPr>
          <w:szCs w:val="24"/>
        </w:rPr>
        <w:t>%)</w:t>
      </w:r>
      <w:r w:rsidR="003634AF" w:rsidRPr="003634AF">
        <w:rPr>
          <w:szCs w:val="24"/>
        </w:rPr>
        <w:t>.</w:t>
      </w:r>
      <w:r w:rsidR="003634AF">
        <w:rPr>
          <w:szCs w:val="24"/>
        </w:rPr>
        <w:t xml:space="preserve"> </w:t>
      </w:r>
      <w:r w:rsidR="008D5431">
        <w:rPr>
          <w:szCs w:val="24"/>
        </w:rPr>
        <w:t xml:space="preserve">Seven traits were evaluated for four years </w:t>
      </w:r>
      <w:r w:rsidR="00BA112C">
        <w:rPr>
          <w:szCs w:val="24"/>
        </w:rPr>
        <w:t xml:space="preserve">(2006-8 and 2014) </w:t>
      </w:r>
      <w:r w:rsidR="008D5431">
        <w:rPr>
          <w:szCs w:val="24"/>
        </w:rPr>
        <w:t xml:space="preserve">and quantitative trait loci (QTL) mapping was carried out </w:t>
      </w:r>
      <w:r>
        <w:rPr>
          <w:szCs w:val="24"/>
        </w:rPr>
        <w:t>us</w:t>
      </w:r>
      <w:r w:rsidR="008D5431">
        <w:rPr>
          <w:szCs w:val="24"/>
        </w:rPr>
        <w:t>in</w:t>
      </w:r>
      <w:r>
        <w:rPr>
          <w:szCs w:val="24"/>
        </w:rPr>
        <w:t>g</w:t>
      </w:r>
      <w:r w:rsidR="008D5431">
        <w:rPr>
          <w:szCs w:val="24"/>
        </w:rPr>
        <w:t xml:space="preserve"> </w:t>
      </w:r>
      <w:proofErr w:type="spellStart"/>
      <w:r w:rsidR="008D5431">
        <w:rPr>
          <w:szCs w:val="24"/>
        </w:rPr>
        <w:t>QTLpoly</w:t>
      </w:r>
      <w:proofErr w:type="spellEnd"/>
      <w:r w:rsidR="008D5431">
        <w:rPr>
          <w:szCs w:val="24"/>
        </w:rPr>
        <w:t xml:space="preserve"> software</w:t>
      </w:r>
      <w:r w:rsidR="00E346C0">
        <w:rPr>
          <w:szCs w:val="24"/>
        </w:rPr>
        <w:t xml:space="preserve">. </w:t>
      </w:r>
      <w:r w:rsidR="008D5431">
        <w:rPr>
          <w:szCs w:val="24"/>
        </w:rPr>
        <w:t>We detected 2</w:t>
      </w:r>
      <w:r w:rsidR="00156E65">
        <w:rPr>
          <w:szCs w:val="24"/>
        </w:rPr>
        <w:t>1</w:t>
      </w:r>
      <w:r w:rsidR="008D5431">
        <w:rPr>
          <w:szCs w:val="24"/>
        </w:rPr>
        <w:t xml:space="preserve"> QTL </w:t>
      </w:r>
      <w:r w:rsidR="00EF00E3">
        <w:rPr>
          <w:szCs w:val="24"/>
        </w:rPr>
        <w:t>for</w:t>
      </w:r>
      <w:r w:rsidR="008D5431">
        <w:rPr>
          <w:szCs w:val="24"/>
        </w:rPr>
        <w:t xml:space="preserve"> 1</w:t>
      </w:r>
      <w:r w:rsidR="00EF00E3">
        <w:rPr>
          <w:szCs w:val="24"/>
        </w:rPr>
        <w:t>5</w:t>
      </w:r>
      <w:r w:rsidR="008D5431">
        <w:rPr>
          <w:szCs w:val="24"/>
        </w:rPr>
        <w:t xml:space="preserve"> </w:t>
      </w:r>
      <w:r w:rsidR="00BA112C">
        <w:rPr>
          <w:szCs w:val="24"/>
        </w:rPr>
        <w:t xml:space="preserve">out of 27 </w:t>
      </w:r>
      <w:r w:rsidR="008D5431">
        <w:rPr>
          <w:szCs w:val="24"/>
        </w:rPr>
        <w:t>trait-year combination</w:t>
      </w:r>
      <w:r w:rsidR="00343732">
        <w:rPr>
          <w:szCs w:val="24"/>
        </w:rPr>
        <w:t xml:space="preserve"> phenotype</w:t>
      </w:r>
      <w:r w:rsidR="008D5431">
        <w:rPr>
          <w:szCs w:val="24"/>
        </w:rPr>
        <w:t xml:space="preserve">s. </w:t>
      </w:r>
      <w:r w:rsidR="00BA112C">
        <w:rPr>
          <w:szCs w:val="24"/>
        </w:rPr>
        <w:t xml:space="preserve">The most significant QTL was found </w:t>
      </w:r>
      <w:r w:rsidR="00343732">
        <w:rPr>
          <w:szCs w:val="24"/>
        </w:rPr>
        <w:t xml:space="preserve">on linkage group 5 </w:t>
      </w:r>
      <w:r w:rsidR="00BA112C">
        <w:rPr>
          <w:szCs w:val="24"/>
        </w:rPr>
        <w:t>for foliage ma</w:t>
      </w:r>
      <w:r w:rsidR="008A6DD8" w:rsidRPr="00FA763C">
        <w:rPr>
          <w:szCs w:val="24"/>
        </w:rPr>
        <w:t>turity</w:t>
      </w:r>
      <w:r w:rsidR="00BA112C">
        <w:rPr>
          <w:szCs w:val="24"/>
        </w:rPr>
        <w:t xml:space="preserve"> evaluated in 2008 </w:t>
      </w:r>
      <w:r w:rsidR="008A6DD8" w:rsidRPr="00FA763C">
        <w:rPr>
          <w:szCs w:val="24"/>
        </w:rPr>
        <w:t xml:space="preserve">and explained </w:t>
      </w:r>
      <w:r w:rsidR="00EF00E3">
        <w:rPr>
          <w:szCs w:val="24"/>
        </w:rPr>
        <w:t xml:space="preserve">alone </w:t>
      </w:r>
      <w:r w:rsidR="00BA112C">
        <w:rPr>
          <w:szCs w:val="24"/>
        </w:rPr>
        <w:t>64%</w:t>
      </w:r>
      <w:r w:rsidR="008A6DD8" w:rsidRPr="00FA763C">
        <w:rPr>
          <w:szCs w:val="24"/>
        </w:rPr>
        <w:t xml:space="preserve"> of the </w:t>
      </w:r>
      <w:r w:rsidR="00553ECB">
        <w:rPr>
          <w:szCs w:val="24"/>
        </w:rPr>
        <w:t xml:space="preserve">phenotypic </w:t>
      </w:r>
      <w:r w:rsidR="008A6DD8" w:rsidRPr="00FA763C">
        <w:rPr>
          <w:szCs w:val="24"/>
        </w:rPr>
        <w:t>variation.</w:t>
      </w:r>
      <w:r w:rsidR="00BA112C">
        <w:rPr>
          <w:szCs w:val="24"/>
        </w:rPr>
        <w:t xml:space="preserve"> </w:t>
      </w:r>
      <w:r w:rsidR="009B6E25">
        <w:rPr>
          <w:szCs w:val="24"/>
        </w:rPr>
        <w:t>This</w:t>
      </w:r>
      <w:r w:rsidR="008A6DD8" w:rsidRPr="00FA763C">
        <w:rPr>
          <w:szCs w:val="24"/>
        </w:rPr>
        <w:t xml:space="preserve"> </w:t>
      </w:r>
      <w:r w:rsidR="00870BE1">
        <w:rPr>
          <w:szCs w:val="24"/>
        </w:rPr>
        <w:t xml:space="preserve">linkage group 5 </w:t>
      </w:r>
      <w:r w:rsidR="009B6E25">
        <w:rPr>
          <w:szCs w:val="24"/>
        </w:rPr>
        <w:t xml:space="preserve">region </w:t>
      </w:r>
      <w:r w:rsidR="008A6DD8" w:rsidRPr="00FA763C">
        <w:rPr>
          <w:szCs w:val="24"/>
        </w:rPr>
        <w:t xml:space="preserve">was </w:t>
      </w:r>
      <w:r w:rsidR="00BA112C">
        <w:rPr>
          <w:szCs w:val="24"/>
        </w:rPr>
        <w:t xml:space="preserve">identified as a </w:t>
      </w:r>
      <w:r w:rsidR="008A6DD8" w:rsidRPr="00FA763C">
        <w:rPr>
          <w:szCs w:val="24"/>
        </w:rPr>
        <w:t xml:space="preserve">QTL </w:t>
      </w:r>
      <w:r w:rsidR="00BA112C">
        <w:rPr>
          <w:szCs w:val="24"/>
        </w:rPr>
        <w:t xml:space="preserve">hotspot </w:t>
      </w:r>
      <w:r w:rsidR="008A6DD8" w:rsidRPr="00FA763C">
        <w:rPr>
          <w:szCs w:val="24"/>
        </w:rPr>
        <w:t xml:space="preserve">as </w:t>
      </w:r>
      <w:r w:rsidR="00BA112C">
        <w:rPr>
          <w:szCs w:val="24"/>
        </w:rPr>
        <w:t xml:space="preserve">other </w:t>
      </w:r>
      <w:r w:rsidR="009B6E25">
        <w:rPr>
          <w:szCs w:val="24"/>
        </w:rPr>
        <w:t>QTL co-located</w:t>
      </w:r>
      <w:r w:rsidR="00BA3EAD">
        <w:rPr>
          <w:szCs w:val="24"/>
        </w:rPr>
        <w:t xml:space="preserve"> not only for maturity, but also</w:t>
      </w:r>
      <w:r w:rsidR="009B6E25">
        <w:rPr>
          <w:szCs w:val="24"/>
        </w:rPr>
        <w:t xml:space="preserve"> for </w:t>
      </w:r>
      <w:r w:rsidR="00BA112C">
        <w:rPr>
          <w:szCs w:val="24"/>
        </w:rPr>
        <w:t xml:space="preserve">plant yield, specific gravity and internal heat necrosis </w:t>
      </w:r>
      <w:r w:rsidR="00343732">
        <w:rPr>
          <w:szCs w:val="24"/>
        </w:rPr>
        <w:t xml:space="preserve">(IHN) </w:t>
      </w:r>
      <w:r w:rsidR="000925AD">
        <w:rPr>
          <w:szCs w:val="24"/>
        </w:rPr>
        <w:t>resistance</w:t>
      </w:r>
      <w:r w:rsidR="008A6DD8" w:rsidRPr="00FA763C">
        <w:rPr>
          <w:szCs w:val="24"/>
        </w:rPr>
        <w:t>.</w:t>
      </w:r>
      <w:r w:rsidR="00BC12A9">
        <w:rPr>
          <w:szCs w:val="24"/>
        </w:rPr>
        <w:t xml:space="preserve"> We found over 500 genes around QTL peaks</w:t>
      </w:r>
      <w:r>
        <w:rPr>
          <w:szCs w:val="24"/>
        </w:rPr>
        <w:t>, including th</w:t>
      </w:r>
      <w:r w:rsidR="002C29CD">
        <w:rPr>
          <w:szCs w:val="24"/>
        </w:rPr>
        <w:t>os</w:t>
      </w:r>
      <w:r>
        <w:rPr>
          <w:szCs w:val="24"/>
        </w:rPr>
        <w:t xml:space="preserve">e </w:t>
      </w:r>
      <w:r w:rsidR="002C29CD">
        <w:rPr>
          <w:szCs w:val="24"/>
        </w:rPr>
        <w:t xml:space="preserve">on chromosome 5 that </w:t>
      </w:r>
      <w:r>
        <w:rPr>
          <w:szCs w:val="24"/>
        </w:rPr>
        <w:t>ha</w:t>
      </w:r>
      <w:r w:rsidR="00156E65">
        <w:rPr>
          <w:szCs w:val="24"/>
        </w:rPr>
        <w:t>ve</w:t>
      </w:r>
      <w:r>
        <w:rPr>
          <w:szCs w:val="24"/>
        </w:rPr>
        <w:t xml:space="preserve"> been</w:t>
      </w:r>
      <w:r w:rsidR="00433C40">
        <w:rPr>
          <w:szCs w:val="24"/>
        </w:rPr>
        <w:t xml:space="preserve"> previously</w:t>
      </w:r>
      <w:r w:rsidR="00AE0816">
        <w:rPr>
          <w:szCs w:val="24"/>
        </w:rPr>
        <w:t xml:space="preserve"> </w:t>
      </w:r>
      <w:r w:rsidR="00156E65">
        <w:rPr>
          <w:szCs w:val="24"/>
        </w:rPr>
        <w:t xml:space="preserve">implicated in maturity </w:t>
      </w:r>
      <w:r w:rsidR="002C29CD">
        <w:rPr>
          <w:szCs w:val="24"/>
        </w:rPr>
        <w:t>(</w:t>
      </w:r>
      <w:r w:rsidR="002C29CD" w:rsidRPr="005056F8">
        <w:rPr>
          <w:i/>
          <w:iCs/>
          <w:szCs w:val="24"/>
        </w:rPr>
        <w:t>StCDF1</w:t>
      </w:r>
      <w:r w:rsidR="002C29CD">
        <w:rPr>
          <w:szCs w:val="24"/>
        </w:rPr>
        <w:t xml:space="preserve">) </w:t>
      </w:r>
      <w:r w:rsidR="00156E65">
        <w:rPr>
          <w:szCs w:val="24"/>
        </w:rPr>
        <w:t>and tuber formation</w:t>
      </w:r>
      <w:r w:rsidR="002C29CD">
        <w:rPr>
          <w:szCs w:val="24"/>
        </w:rPr>
        <w:t xml:space="preserve"> (</w:t>
      </w:r>
      <w:r w:rsidR="002C29CD" w:rsidRPr="00156E65">
        <w:rPr>
          <w:i/>
          <w:iCs/>
          <w:szCs w:val="24"/>
        </w:rPr>
        <w:t>POTH1</w:t>
      </w:r>
      <w:r w:rsidR="002C29CD">
        <w:rPr>
          <w:szCs w:val="24"/>
        </w:rPr>
        <w:t>)</w:t>
      </w:r>
      <w:r w:rsidR="008A6DD8" w:rsidRPr="00FA763C">
        <w:rPr>
          <w:szCs w:val="24"/>
        </w:rPr>
        <w:t>.</w:t>
      </w:r>
      <w:r w:rsidR="00BA112C">
        <w:rPr>
          <w:szCs w:val="24"/>
        </w:rPr>
        <w:t xml:space="preserve"> </w:t>
      </w:r>
      <w:r w:rsidR="00D0065F">
        <w:rPr>
          <w:szCs w:val="24"/>
        </w:rPr>
        <w:t>T</w:t>
      </w:r>
      <w:r w:rsidR="00BA3EAD">
        <w:rPr>
          <w:szCs w:val="24"/>
        </w:rPr>
        <w:t>hese QTL regions can be investigated further in order to allow genomics-assisted</w:t>
      </w:r>
      <w:r w:rsidR="00BD2538">
        <w:rPr>
          <w:szCs w:val="24"/>
        </w:rPr>
        <w:t xml:space="preserve"> breeding</w:t>
      </w:r>
      <w:r w:rsidR="00BA3EAD">
        <w:rPr>
          <w:szCs w:val="24"/>
        </w:rPr>
        <w:t xml:space="preserve"> in tetraploid potato.</w:t>
      </w:r>
    </w:p>
    <w:p w14:paraId="76E863D8" w14:textId="77777777" w:rsidR="0031336A" w:rsidRPr="00FA763C" w:rsidRDefault="0031336A" w:rsidP="008A6DD8">
      <w:pPr>
        <w:spacing w:line="480" w:lineRule="auto"/>
        <w:rPr>
          <w:b/>
          <w:szCs w:val="24"/>
        </w:rPr>
      </w:pPr>
    </w:p>
    <w:bookmarkEnd w:id="0"/>
    <w:p w14:paraId="57F6A29A" w14:textId="77777777" w:rsidR="00EA3D3C" w:rsidRPr="00FA763C" w:rsidRDefault="00EA3D3C" w:rsidP="001A25FF">
      <w:pPr>
        <w:pStyle w:val="Heading1"/>
        <w:keepNext/>
        <w:spacing w:line="480" w:lineRule="auto"/>
        <w:ind w:left="562" w:hanging="562"/>
      </w:pPr>
      <w:r w:rsidRPr="00FA763C">
        <w:lastRenderedPageBreak/>
        <w:t>Introduction</w:t>
      </w:r>
    </w:p>
    <w:p w14:paraId="6B4EDFF6" w14:textId="77777777" w:rsidR="005A50B2" w:rsidRDefault="008A6DD8" w:rsidP="008A6DD8">
      <w:pPr>
        <w:spacing w:line="480" w:lineRule="auto"/>
        <w:rPr>
          <w:szCs w:val="24"/>
        </w:rPr>
      </w:pPr>
      <w:r w:rsidRPr="00FA763C">
        <w:rPr>
          <w:szCs w:val="24"/>
        </w:rPr>
        <w:t xml:space="preserve">The potato is the third most important food crop in the world after rice and wheat in terms of human consumption. More than </w:t>
      </w:r>
      <w:r w:rsidR="001A1CE6">
        <w:rPr>
          <w:szCs w:val="24"/>
        </w:rPr>
        <w:t>19</w:t>
      </w:r>
      <w:r w:rsidR="005278A8">
        <w:rPr>
          <w:szCs w:val="24"/>
        </w:rPr>
        <w:t xml:space="preserve"> million hectares </w:t>
      </w:r>
      <w:r w:rsidR="0093720B">
        <w:rPr>
          <w:szCs w:val="24"/>
        </w:rPr>
        <w:t>we</w:t>
      </w:r>
      <w:r w:rsidR="001A1CE6">
        <w:rPr>
          <w:szCs w:val="24"/>
        </w:rPr>
        <w:t xml:space="preserve">re </w:t>
      </w:r>
      <w:r w:rsidR="005278A8">
        <w:rPr>
          <w:szCs w:val="24"/>
        </w:rPr>
        <w:t>cultivate</w:t>
      </w:r>
      <w:r w:rsidR="0093720B">
        <w:rPr>
          <w:szCs w:val="24"/>
        </w:rPr>
        <w:t xml:space="preserve">d </w:t>
      </w:r>
      <w:r w:rsidR="0093720B" w:rsidRPr="00FA763C">
        <w:rPr>
          <w:szCs w:val="24"/>
        </w:rPr>
        <w:t>worldwide</w:t>
      </w:r>
      <w:r w:rsidR="0093720B">
        <w:rPr>
          <w:szCs w:val="24"/>
        </w:rPr>
        <w:t xml:space="preserve"> in 20</w:t>
      </w:r>
      <w:r w:rsidR="00D44A57">
        <w:rPr>
          <w:szCs w:val="24"/>
        </w:rPr>
        <w:t>1</w:t>
      </w:r>
      <w:r w:rsidR="0093720B">
        <w:rPr>
          <w:szCs w:val="24"/>
        </w:rPr>
        <w:t xml:space="preserve">7, with a </w:t>
      </w:r>
      <w:r w:rsidR="001A1CE6">
        <w:rPr>
          <w:szCs w:val="24"/>
        </w:rPr>
        <w:t xml:space="preserve">production </w:t>
      </w:r>
      <w:r w:rsidRPr="00FA763C">
        <w:rPr>
          <w:szCs w:val="24"/>
        </w:rPr>
        <w:t>exceed</w:t>
      </w:r>
      <w:r w:rsidR="0093720B">
        <w:rPr>
          <w:szCs w:val="24"/>
        </w:rPr>
        <w:t>ing</w:t>
      </w:r>
      <w:r w:rsidRPr="00FA763C">
        <w:rPr>
          <w:szCs w:val="24"/>
        </w:rPr>
        <w:t xml:space="preserve"> 3</w:t>
      </w:r>
      <w:r w:rsidR="005278A8">
        <w:rPr>
          <w:szCs w:val="24"/>
        </w:rPr>
        <w:t>88</w:t>
      </w:r>
      <w:r w:rsidRPr="00FA763C">
        <w:rPr>
          <w:szCs w:val="24"/>
        </w:rPr>
        <w:t xml:space="preserve"> million tons</w:t>
      </w:r>
      <w:r w:rsidR="005278A8">
        <w:rPr>
          <w:szCs w:val="24"/>
        </w:rPr>
        <w:t xml:space="preserve"> </w:t>
      </w:r>
      <w:r w:rsidR="005278A8">
        <w:rPr>
          <w:szCs w:val="24"/>
        </w:rPr>
        <w:fldChar w:fldCharType="begin" w:fldLock="1"/>
      </w:r>
      <w:r w:rsidR="005278A8">
        <w:rPr>
          <w:szCs w:val="24"/>
        </w:rPr>
        <w:instrText>ADDIN CSL_CITATION {"citationItems":[{"id":"ITEM-1","itemData":{"URL":"http://www.fao.org/faostat/","accessed":{"date-parts":[["2020","1","23"]]},"author":[{"dropping-particle":"","family":"FAO","given":"","non-dropping-particle":"","parse-names":false,"suffix":""}],"id":"ITEM-1","issued":{"date-parts":[["2020"]]},"title":"FAOSTAT Crops","type":"webpage"},"uris":["http://www.mendeley.com/documents/?uuid=11a373ab-5835-489c-837b-e302b03d823c"]}],"mendeley":{"formattedCitation":"(FAO, 2020)","plainTextFormattedCitation":"(FAO, 2020)","previouslyFormattedCitation":"(FAO, 2020)"},"properties":{"noteIndex":0},"schema":"https://github.com/citation-style-language/schema/raw/master/csl-citation.json"}</w:instrText>
      </w:r>
      <w:r w:rsidR="005278A8">
        <w:rPr>
          <w:szCs w:val="24"/>
        </w:rPr>
        <w:fldChar w:fldCharType="separate"/>
      </w:r>
      <w:r w:rsidR="005278A8" w:rsidRPr="005278A8">
        <w:rPr>
          <w:noProof/>
          <w:szCs w:val="24"/>
        </w:rPr>
        <w:t>(FAO, 2020)</w:t>
      </w:r>
      <w:r w:rsidR="005278A8">
        <w:rPr>
          <w:szCs w:val="24"/>
        </w:rPr>
        <w:fldChar w:fldCharType="end"/>
      </w:r>
      <w:r w:rsidRPr="00FA763C">
        <w:rPr>
          <w:szCs w:val="24"/>
        </w:rPr>
        <w:t xml:space="preserve">. Yet advancement in the breeding of new varieties is still relatively slow. </w:t>
      </w:r>
      <w:r w:rsidR="00341B51">
        <w:rPr>
          <w:szCs w:val="24"/>
        </w:rPr>
        <w:t>‘</w:t>
      </w:r>
      <w:r w:rsidR="00341B51" w:rsidRPr="00FA763C">
        <w:rPr>
          <w:szCs w:val="24"/>
        </w:rPr>
        <w:t>Russet Burbank</w:t>
      </w:r>
      <w:r w:rsidR="00341B51">
        <w:rPr>
          <w:szCs w:val="24"/>
        </w:rPr>
        <w:t>’</w:t>
      </w:r>
      <w:r w:rsidR="00341B51" w:rsidRPr="00FA763C">
        <w:rPr>
          <w:szCs w:val="24"/>
        </w:rPr>
        <w:t>, which accounts for a majority of acreage planted</w:t>
      </w:r>
      <w:r w:rsidR="00341B51">
        <w:rPr>
          <w:szCs w:val="24"/>
        </w:rPr>
        <w:t xml:space="preserve"> </w:t>
      </w:r>
      <w:r w:rsidR="00341B51" w:rsidRPr="00FA763C">
        <w:rPr>
          <w:szCs w:val="24"/>
        </w:rPr>
        <w:t>in the United States</w:t>
      </w:r>
      <w:r w:rsidR="00341B51">
        <w:rPr>
          <w:szCs w:val="24"/>
        </w:rPr>
        <w:t>,</w:t>
      </w:r>
      <w:r w:rsidR="00341B51" w:rsidRPr="00FA763C">
        <w:rPr>
          <w:szCs w:val="24"/>
        </w:rPr>
        <w:t xml:space="preserve"> was developed in the early 1900s</w:t>
      </w:r>
      <w:r w:rsidR="00341B51">
        <w:rPr>
          <w:szCs w:val="24"/>
        </w:rPr>
        <w:t xml:space="preserve"> </w:t>
      </w:r>
      <w:r w:rsidR="00341B51">
        <w:rPr>
          <w:szCs w:val="24"/>
        </w:rPr>
        <w:fldChar w:fldCharType="begin" w:fldLock="1"/>
      </w:r>
      <w:r w:rsidR="00341B51">
        <w:rPr>
          <w:szCs w:val="24"/>
        </w:rPr>
        <w:instrText>ADDIN CSL_CITATION {"citationItems":[{"id":"ITEM-1","itemData":{"DOI":"10.1007/s12230-014-9397-5","ISSN":"18749380","abstract":"The importance of Russet Burbank, the world's foremost French fry processing cultivar, requires a complete description of its origin. Its maternal lineage included Rough Purple Chili, Garnet Chili, Early Rose, and Burbank. An incorrect but widely disseminated account attributes the origin of Russet Burbank to Colorado potato grower Lou D. Sweet, with 1914 often given as the date of introduction. However, it is likely that Russet Burbank was originally released in 1902 as May's Netted Gem by L. L. May &amp; Co. (St. Paul MN). The names Netted Gem and Russet Burbank were used synonymously for many decades. Isoenzyme, multiplex PCR, and SNP data confirm Russet Burbank as a mutation of Burbank and do not support a seedling origin. Russet Burbank was found to be similar to Burbank in processing and nutritional characteristics. A goal of this effort is that descriptions of Russet Burbank's lineage and origins will be corrected by seed companies in lists of potato varieties and at world repositories holding Russet Burbank and its progenitors.","author":[{"dropping-particle":"","family":"Bethke","given":"Paul C.","non-dropping-particle":"","parse-names":false,"suffix":""},{"dropping-particle":"","family":"Nassar","given":"Atef M.K.","non-dropping-particle":"","parse-names":false,"suffix":""},{"dropping-particle":"","family":"Kubow","given":"Stan","non-dropping-particle":"","parse-names":false,"suffix":""},{"dropping-particle":"","family":"Leclerc","given":"Yves N.","non-dropping-particle":"","parse-names":false,"suffix":""},{"dropping-particle":"","family":"Li","given":"Xiu Qing","non-dropping-particle":"","parse-names":false,"suffix":""},{"dropping-particle":"","family":"Haroon","given":"Muhammad","non-dropping-particle":"","parse-names":false,"suffix":""},{"dropping-particle":"","family":"Molen","given":"Teresa","non-dropping-particle":"","parse-names":false,"suffix":""},{"dropping-particle":"","family":"Bamberg","given":"John","non-dropping-particle":"","parse-names":false,"suffix":""},{"dropping-particle":"","family":"Martin","given":"Max","non-dropping-particle":"","parse-names":false,"suffix":""},{"dropping-particle":"","family":"Donnelly","given":"Danielle J.","non-dropping-particle":"","parse-names":false,"suffix":""}],"container-title":"American Journal of Potato Research","id":"ITEM-1","issue":"6","issued":{"date-parts":[["2014"]]},"page":"594-609","title":"History and Origin of Russet Burbank (Netted Gem) a Sport of Burbank","type":"article-journal","volume":"91"},"uris":["http://www.mendeley.com/documents/?uuid=7dcb7d86-79f0-484d-8c1a-7a0d36394ecb"]}],"mendeley":{"formattedCitation":"(Bethke et al., 2014)","plainTextFormattedCitation":"(Bethke et al., 2014)","previouslyFormattedCitation":"(Bethke et al., 2014)"},"properties":{"noteIndex":0},"schema":"https://github.com/citation-style-language/schema/raw/master/csl-citation.json"}</w:instrText>
      </w:r>
      <w:r w:rsidR="00341B51">
        <w:rPr>
          <w:szCs w:val="24"/>
        </w:rPr>
        <w:fldChar w:fldCharType="separate"/>
      </w:r>
      <w:r w:rsidR="00341B51" w:rsidRPr="00866EE5">
        <w:rPr>
          <w:noProof/>
          <w:szCs w:val="24"/>
        </w:rPr>
        <w:t>(Bethke et al., 2014)</w:t>
      </w:r>
      <w:r w:rsidR="00341B51">
        <w:rPr>
          <w:szCs w:val="24"/>
        </w:rPr>
        <w:fldChar w:fldCharType="end"/>
      </w:r>
      <w:r w:rsidR="00341B51">
        <w:rPr>
          <w:szCs w:val="24"/>
        </w:rPr>
        <w:t xml:space="preserve">, and </w:t>
      </w:r>
      <w:r w:rsidR="00593B5F">
        <w:rPr>
          <w:szCs w:val="24"/>
        </w:rPr>
        <w:t>‘</w:t>
      </w:r>
      <w:r w:rsidRPr="00FA763C">
        <w:rPr>
          <w:szCs w:val="24"/>
        </w:rPr>
        <w:t>Atlantic</w:t>
      </w:r>
      <w:r w:rsidR="00593B5F">
        <w:rPr>
          <w:szCs w:val="24"/>
        </w:rPr>
        <w:t>’</w:t>
      </w:r>
      <w:r w:rsidRPr="00FA763C">
        <w:rPr>
          <w:szCs w:val="24"/>
        </w:rPr>
        <w:t>, a major chipping variety grown</w:t>
      </w:r>
      <w:r w:rsidR="00341B51" w:rsidRPr="00341B51">
        <w:rPr>
          <w:szCs w:val="24"/>
        </w:rPr>
        <w:t xml:space="preserve"> </w:t>
      </w:r>
      <w:r w:rsidR="00341B51">
        <w:rPr>
          <w:szCs w:val="24"/>
        </w:rPr>
        <w:t>in the country</w:t>
      </w:r>
      <w:r w:rsidRPr="00FA763C">
        <w:rPr>
          <w:szCs w:val="24"/>
        </w:rPr>
        <w:t xml:space="preserve">, was originally released in 1976 </w:t>
      </w:r>
      <w:r w:rsidR="003F0DC6">
        <w:rPr>
          <w:szCs w:val="24"/>
        </w:rPr>
        <w:fldChar w:fldCharType="begin" w:fldLock="1"/>
      </w:r>
      <w:r w:rsidR="003F0DC6">
        <w:rPr>
          <w:szCs w:val="24"/>
        </w:rPr>
        <w:instrText>ADDIN CSL_CITATION {"citationItems":[{"id":"ITEM-1","itemData":{"DOI":"10.1007/BF02852087","ISSN":"18749380","author":[{"dropping-particle":"","family":"Webb","given":"R. E.","non-dropping-particle":"","parse-names":false,"suffix":""},{"dropping-particle":"","family":"Wilson","given":"D. R.","non-dropping-particle":"","parse-names":false,"suffix":""},{"dropping-particle":"","family":"Shumaker","given":"J. R.","non-dropping-particle":"","parse-names":false,"suffix":""},{"dropping-particle":"","family":"Graves","given":"B.","non-dropping-particle":"","parse-names":false,"suffix":""},{"dropping-particle":"","family":"Henninger","given":"M. R.","non-dropping-particle":"","parse-names":false,"suffix":""},{"dropping-particle":"","family":"Watts","given":"J.","non-dropping-particle":"","parse-names":false,"suffix":""},{"dropping-particle":"","family":"Frank","given":"J. A.","non-dropping-particle":"","parse-names":false,"suffix":""},{"dropping-particle":"","family":"Murphy","given":"H. J.","non-dropping-particle":"","parse-names":false,"suffix":""}],"container-title":"American Potato Journal","id":"ITEM-1","issue":"3","issued":{"date-parts":[["1978"]]},"page":"141-145","title":"Atlantic: A new potato variety with high solids, good processing quality, and resistance to pests","type":"article-journal","volume":"55"},"uris":["http://www.mendeley.com/documents/?uuid=14f19812-4782-4988-a62f-21fa5e44f254"]}],"mendeley":{"formattedCitation":"(Webb et al., 1978)","plainTextFormattedCitation":"(Webb et al., 1978)","previouslyFormattedCitation":"(Webb et al., 1978)"},"properties":{"noteIndex":0},"schema":"https://github.com/citation-style-language/schema/raw/master/csl-citation.json"}</w:instrText>
      </w:r>
      <w:r w:rsidR="003F0DC6">
        <w:rPr>
          <w:szCs w:val="24"/>
        </w:rPr>
        <w:fldChar w:fldCharType="separate"/>
      </w:r>
      <w:r w:rsidR="003F0DC6" w:rsidRPr="003F0DC6">
        <w:rPr>
          <w:noProof/>
          <w:szCs w:val="24"/>
        </w:rPr>
        <w:t>(Webb et al., 1978)</w:t>
      </w:r>
      <w:r w:rsidR="003F0DC6">
        <w:rPr>
          <w:szCs w:val="24"/>
        </w:rPr>
        <w:fldChar w:fldCharType="end"/>
      </w:r>
      <w:r w:rsidRPr="00FA763C">
        <w:rPr>
          <w:szCs w:val="24"/>
        </w:rPr>
        <w:t xml:space="preserve">. One </w:t>
      </w:r>
      <w:r w:rsidR="0093720B">
        <w:rPr>
          <w:szCs w:val="24"/>
        </w:rPr>
        <w:t>of the reasons</w:t>
      </w:r>
      <w:r w:rsidRPr="00FA763C">
        <w:rPr>
          <w:szCs w:val="24"/>
        </w:rPr>
        <w:t xml:space="preserve"> </w:t>
      </w:r>
      <w:r w:rsidR="00870BE1">
        <w:rPr>
          <w:szCs w:val="24"/>
        </w:rPr>
        <w:t xml:space="preserve">of such </w:t>
      </w:r>
      <w:r w:rsidR="000809B4">
        <w:rPr>
          <w:szCs w:val="24"/>
        </w:rPr>
        <w:t xml:space="preserve">relatively </w:t>
      </w:r>
      <w:r w:rsidR="00870BE1">
        <w:rPr>
          <w:szCs w:val="24"/>
        </w:rPr>
        <w:t xml:space="preserve">slow breeding process </w:t>
      </w:r>
      <w:r w:rsidRPr="00FA763C">
        <w:rPr>
          <w:szCs w:val="24"/>
        </w:rPr>
        <w:t xml:space="preserve">is </w:t>
      </w:r>
      <w:r w:rsidR="00870BE1">
        <w:rPr>
          <w:szCs w:val="24"/>
        </w:rPr>
        <w:t xml:space="preserve">the relative </w:t>
      </w:r>
      <w:r w:rsidRPr="00FA763C">
        <w:rPr>
          <w:szCs w:val="24"/>
        </w:rPr>
        <w:t xml:space="preserve">complexity of the potato genome. Cultivated potato, </w:t>
      </w:r>
      <w:r w:rsidRPr="00593B5F">
        <w:rPr>
          <w:i/>
          <w:iCs/>
          <w:szCs w:val="24"/>
        </w:rPr>
        <w:t>Solanum tuberosum</w:t>
      </w:r>
      <w:r w:rsidRPr="00FA763C">
        <w:rPr>
          <w:szCs w:val="24"/>
        </w:rPr>
        <w:t>, is a highly heterozygous autotetraploid (</w:t>
      </w:r>
      <m:oMath>
        <m:r>
          <w:rPr>
            <w:rFonts w:ascii="Cambria Math" w:hAnsi="Cambria Math"/>
            <w:szCs w:val="24"/>
          </w:rPr>
          <m:t>2n=4x=48</m:t>
        </m:r>
      </m:oMath>
      <w:r w:rsidRPr="00FA763C">
        <w:rPr>
          <w:szCs w:val="24"/>
        </w:rPr>
        <w:t xml:space="preserve">) outcrossing crop, which makes it very difficult to align potentially beneficial </w:t>
      </w:r>
      <w:r w:rsidR="002E2BDE">
        <w:rPr>
          <w:szCs w:val="24"/>
        </w:rPr>
        <w:t>characteristic</w:t>
      </w:r>
      <w:r w:rsidRPr="00FA763C">
        <w:rPr>
          <w:szCs w:val="24"/>
        </w:rPr>
        <w:t xml:space="preserve"> combinations through conventional breeding methods. </w:t>
      </w:r>
      <w:r w:rsidR="0028766A">
        <w:rPr>
          <w:szCs w:val="24"/>
        </w:rPr>
        <w:t>In fact,</w:t>
      </w:r>
      <w:r w:rsidRPr="00FA763C">
        <w:rPr>
          <w:szCs w:val="24"/>
        </w:rPr>
        <w:t xml:space="preserve"> many agronomic traits are polygenic, and show continuous distributions </w:t>
      </w:r>
      <w:r w:rsidR="00866EE5">
        <w:rPr>
          <w:szCs w:val="24"/>
        </w:rPr>
        <w:fldChar w:fldCharType="begin" w:fldLock="1"/>
      </w:r>
      <w:r w:rsidR="003941BB">
        <w:rPr>
          <w:szCs w:val="24"/>
        </w:rPr>
        <w:instrText>ADDIN CSL_CITATION {"citationItems":[{"id":"ITEM-1","itemData":{"DOI":"10.1007/978-3-030-28683-5_5","author":[{"dropping-particle":"","family":"Ghislain","given":"Marc","non-dropping-particle":"","parse-names":false,"suffix":""},{"dropping-particle":"","family":"Douches","given":"David S.","non-dropping-particle":"","parse-names":false,"suffix":""}],"chapter-number":"5","container-title":"The Potato Crop","editor":[{"dropping-particle":"","family":"Campos","given":"Hugo","non-dropping-particle":"","parse-names":false,"suffix":""},{"dropping-particle":"","family":"Ortiz","given":"Oscar","non-dropping-particle":"","parse-names":false,"suffix":""}],"id":"ITEM-1","issued":{"date-parts":[["2020"]]},"page":"139-162","publisher":"Springer","title":"The Genes and Genomes of the Potato","type":"chapter"},"uris":["http://www.mendeley.com/documents/?uuid=8a25afed-b02f-438b-a185-a3dc97481ebe"]}],"mendeley":{"formattedCitation":"(Ghislain and Douches, 2020)","plainTextFormattedCitation":"(Ghislain and Douches, 2020)","previouslyFormattedCitation":"(Ghislain and Douches, 2020)"},"properties":{"noteIndex":0},"schema":"https://github.com/citation-style-language/schema/raw/master/csl-citation.json"}</w:instrText>
      </w:r>
      <w:r w:rsidR="00866EE5">
        <w:rPr>
          <w:szCs w:val="24"/>
        </w:rPr>
        <w:fldChar w:fldCharType="separate"/>
      </w:r>
      <w:r w:rsidR="00866EE5" w:rsidRPr="00866EE5">
        <w:rPr>
          <w:noProof/>
          <w:szCs w:val="24"/>
        </w:rPr>
        <w:t>(Ghislain and Douches, 2020)</w:t>
      </w:r>
      <w:r w:rsidR="00866EE5">
        <w:rPr>
          <w:szCs w:val="24"/>
        </w:rPr>
        <w:fldChar w:fldCharType="end"/>
      </w:r>
      <w:r w:rsidRPr="00FA763C">
        <w:rPr>
          <w:szCs w:val="24"/>
        </w:rPr>
        <w:t xml:space="preserve">. </w:t>
      </w:r>
    </w:p>
    <w:p w14:paraId="7C89EA2F" w14:textId="74C9C1A7" w:rsidR="00593B5F" w:rsidRDefault="008A6DD8" w:rsidP="008A6DD8">
      <w:pPr>
        <w:spacing w:line="480" w:lineRule="auto"/>
        <w:rPr>
          <w:szCs w:val="24"/>
        </w:rPr>
      </w:pPr>
      <w:r w:rsidRPr="00FA763C">
        <w:rPr>
          <w:szCs w:val="24"/>
        </w:rPr>
        <w:t xml:space="preserve">Much </w:t>
      </w:r>
      <w:r w:rsidR="002E2BDE">
        <w:rPr>
          <w:szCs w:val="24"/>
        </w:rPr>
        <w:t>of th</w:t>
      </w:r>
      <w:r w:rsidR="005A50B2">
        <w:rPr>
          <w:szCs w:val="24"/>
        </w:rPr>
        <w:t>e</w:t>
      </w:r>
      <w:r w:rsidR="002E2BDE">
        <w:rPr>
          <w:szCs w:val="24"/>
        </w:rPr>
        <w:t xml:space="preserve"> </w:t>
      </w:r>
      <w:r w:rsidR="00870BE1">
        <w:rPr>
          <w:szCs w:val="24"/>
        </w:rPr>
        <w:t xml:space="preserve">genome </w:t>
      </w:r>
      <w:r w:rsidR="002E2BDE">
        <w:rPr>
          <w:szCs w:val="24"/>
        </w:rPr>
        <w:t xml:space="preserve">complexity have </w:t>
      </w:r>
      <w:r w:rsidR="00A924EA">
        <w:rPr>
          <w:szCs w:val="24"/>
        </w:rPr>
        <w:t xml:space="preserve">also </w:t>
      </w:r>
      <w:r w:rsidR="002E2BDE">
        <w:rPr>
          <w:szCs w:val="24"/>
        </w:rPr>
        <w:t>impacted on the correct assessment of allelism from molecular markers, with consequences to linkage map construction and quantitative trait loci (QTL) mapping. R</w:t>
      </w:r>
      <w:r w:rsidRPr="00FA763C">
        <w:rPr>
          <w:szCs w:val="24"/>
        </w:rPr>
        <w:t xml:space="preserve">esearch has been conducted over the years to develop molecular techniques to facilitate potato breeding. However, since the first </w:t>
      </w:r>
      <w:r w:rsidR="00866EE5">
        <w:rPr>
          <w:szCs w:val="24"/>
        </w:rPr>
        <w:t xml:space="preserve">molecular </w:t>
      </w:r>
      <w:r w:rsidRPr="00FA763C">
        <w:rPr>
          <w:szCs w:val="24"/>
        </w:rPr>
        <w:t>genetic map</w:t>
      </w:r>
      <w:r w:rsidR="003941BB">
        <w:rPr>
          <w:szCs w:val="24"/>
        </w:rPr>
        <w:t>s</w:t>
      </w:r>
      <w:r w:rsidRPr="00FA763C">
        <w:rPr>
          <w:szCs w:val="24"/>
        </w:rPr>
        <w:t xml:space="preserve"> of potato w</w:t>
      </w:r>
      <w:r w:rsidR="003941BB">
        <w:rPr>
          <w:szCs w:val="24"/>
        </w:rPr>
        <w:t>ere</w:t>
      </w:r>
      <w:r w:rsidRPr="00FA763C">
        <w:rPr>
          <w:szCs w:val="24"/>
        </w:rPr>
        <w:t xml:space="preserve"> published</w:t>
      </w:r>
      <w:r w:rsidR="007C6354">
        <w:rPr>
          <w:szCs w:val="24"/>
        </w:rPr>
        <w:t xml:space="preserve"> </w:t>
      </w:r>
      <w:r w:rsidR="007C6354">
        <w:rPr>
          <w:szCs w:val="24"/>
        </w:rPr>
        <w:fldChar w:fldCharType="begin" w:fldLock="1"/>
      </w:r>
      <w:r w:rsidR="00916ED4">
        <w:rPr>
          <w:szCs w:val="24"/>
        </w:rPr>
        <w:instrText>ADDIN CSL_CITATION {"citationItems":[{"id":"ITEM-1","itemData":{"ISBN":"978-1-57808-715-0","author":[{"dropping-particle":"","family":"Mann","given":"Harpartap","non-dropping-particle":"","parse-names":false,"suffix":""},{"dropping-particle":"","family":"Iorizzo","given":"Massimo","non-dropping-particle":"","parse-names":false,"suffix":""},{"dropping-particle":"","family":"Gao","given":"Liangliang","non-dropping-particle":"","parse-names":false,"suffix":""},{"dropping-particle":"","family":"D’Agostino","given":"Nunzio","non-dropping-particle":"","parse-names":false,"suffix":""},{"dropping-particle":"","family":"Carputo","given":"Domenico","non-dropping-particle":"","parse-names":false,"suffix":""},{"dropping-particle":"","family":"Chiusano","given":"Maria Luisa","non-dropping-particle":"","parse-names":false,"suffix":""},{"dropping-particle":"","family":"Bradeen","given":"James M.","non-dropping-particle":"","parse-names":false,"suffix":""}],"chapter-number":"4","container-title":"Genetics, Genomics and Breeding of Potato","editor":[{"dropping-particle":"","family":"Bradeen","given":"James M.","non-dropping-particle":"","parse-names":false,"suffix":""},{"dropping-particle":"","family":"Kole","given":"Chittaranjan","non-dropping-particle":"","parse-names":false,"suffix":""}],"id":"ITEM-1","issued":{"date-parts":[["2011"]]},"page":"68-89","publisher":"CRC Press","publisher-place":"Enfield","title":"Molecular Linkage Maps: Strategies, Resources and Achievements","type":"chapter"},"uris":["http://www.mendeley.com/documents/?uuid=54f7b8d7-90b5-480b-83ca-3db399c00a6c"]}],"mendeley":{"formattedCitation":"(Mann et al., 2011)","manualFormatting":"(revised by Mann et al., 2011)","plainTextFormattedCitation":"(Mann et al., 2011)","previouslyFormattedCitation":"(Mann et al., 2011)"},"properties":{"noteIndex":0},"schema":"https://github.com/citation-style-language/schema/raw/master/csl-citation.json"}</w:instrText>
      </w:r>
      <w:r w:rsidR="007C6354">
        <w:rPr>
          <w:szCs w:val="24"/>
        </w:rPr>
        <w:fldChar w:fldCharType="separate"/>
      </w:r>
      <w:r w:rsidR="007C6354" w:rsidRPr="007C6354">
        <w:rPr>
          <w:noProof/>
          <w:szCs w:val="24"/>
        </w:rPr>
        <w:t>(</w:t>
      </w:r>
      <w:r w:rsidR="007C6354">
        <w:rPr>
          <w:noProof/>
          <w:szCs w:val="24"/>
        </w:rPr>
        <w:t xml:space="preserve">revised by </w:t>
      </w:r>
      <w:r w:rsidR="007C6354" w:rsidRPr="007C6354">
        <w:rPr>
          <w:noProof/>
          <w:szCs w:val="24"/>
        </w:rPr>
        <w:t>Mann et al., 2011)</w:t>
      </w:r>
      <w:r w:rsidR="007C6354">
        <w:rPr>
          <w:szCs w:val="24"/>
        </w:rPr>
        <w:fldChar w:fldCharType="end"/>
      </w:r>
      <w:r w:rsidRPr="00FA763C">
        <w:rPr>
          <w:szCs w:val="24"/>
        </w:rPr>
        <w:t xml:space="preserve">, very few </w:t>
      </w:r>
      <w:r w:rsidR="00341B51">
        <w:rPr>
          <w:szCs w:val="24"/>
        </w:rPr>
        <w:t xml:space="preserve">breeding </w:t>
      </w:r>
      <w:r w:rsidRPr="00FA763C">
        <w:rPr>
          <w:szCs w:val="24"/>
        </w:rPr>
        <w:t xml:space="preserve">programs have begun to </w:t>
      </w:r>
      <w:r w:rsidR="005A50B2" w:rsidRPr="00FA763C">
        <w:rPr>
          <w:szCs w:val="24"/>
        </w:rPr>
        <w:t>employ</w:t>
      </w:r>
      <w:r w:rsidRPr="00FA763C">
        <w:rPr>
          <w:szCs w:val="24"/>
        </w:rPr>
        <w:t xml:space="preserve"> marker</w:t>
      </w:r>
      <w:r w:rsidR="007B28A1">
        <w:rPr>
          <w:szCs w:val="24"/>
        </w:rPr>
        <w:t>-</w:t>
      </w:r>
      <w:r w:rsidRPr="00FA763C">
        <w:rPr>
          <w:szCs w:val="24"/>
        </w:rPr>
        <w:t>assisted selection (MAS) routinely</w:t>
      </w:r>
      <w:r w:rsidR="003F0DC6">
        <w:rPr>
          <w:szCs w:val="24"/>
        </w:rPr>
        <w:t xml:space="preserve"> </w:t>
      </w:r>
      <w:r w:rsidR="003F0DC6">
        <w:rPr>
          <w:szCs w:val="24"/>
        </w:rPr>
        <w:fldChar w:fldCharType="begin" w:fldLock="1"/>
      </w:r>
      <w:r w:rsidR="003F0DC6">
        <w:rPr>
          <w:szCs w:val="24"/>
        </w:rPr>
        <w:instrText>ADDIN CSL_CITATION {"citationItems":[{"id":"ITEM-1","itemData":{"DOI":"10.1007/s00122-014-2386-8","ISSN":"00405752","abstract":"Key message: Potatoes are highly heterozygous and the conventional breeding of superior germplasm is challenging, but use of a combination of MAS and EBVs can accelerate genetic gain.\nAbstract: Cultivated potatoes are highly heterozygous due to their outbreeding nature, and suffer acute inbreeding depression. Modern potato cultivars also exhibit tetrasomic inheritance. Due to this genetic heterogeneity, the large number of target traits and the specific requirements of commercial cultivars, potato breeding is challenging. A conventional breeding strategy applies phenotypic recurrent selection over a number of generations, a process which can take over 10 years. Recently, major advances in genetics and molecular biology have provided breeders with molecular tools to accelerate gains for some traits. Marker-assisted selection (MAS) can be effectively used for the identification of major genes and quantitative trait loci that exhibit large effects. There are also a number of complex traits of interest, such as yield, that are influenced by a large number of genes of individual small effect where MAS will be difficult to deploy. Progeny testing and the use of pedigree in the analysis can provide effective identification of the superior genetic factors that underpin these complex traits. Recently, it has been shown that estimated breeding values (EBVs) can be developed for complex potato traits. Using a combination of MAS and EBVs for simple and complex traits can lead to a significant reduction in the length of the breeding cycle for the identification of superior germplasm.","author":[{"dropping-particle":"","family":"Slater","given":"Anthony T.","non-dropping-particle":"","parse-names":false,"suffix":""},{"dropping-particle":"","family":"Cogan","given":"Noel O.I.","non-dropping-particle":"","parse-names":false,"suffix":""},{"dropping-particle":"","family":"Hayes","given":"Benjamin J.","non-dropping-particle":"","parse-names":false,"suffix":""},{"dropping-particle":"","family":"Schultz","given":"Lee","non-dropping-particle":"","parse-names":false,"suffix":""},{"dropping-particle":"","family":"Dale","given":"M. Finlay B.","non-dropping-particle":"","parse-names":false,"suffix":""},{"dropping-particle":"","family":"Bryan","given":"Glenn J.","non-dropping-particle":"","parse-names":false,"suffix":""},{"dropping-particle":"","family":"Forster","given":"John W.","non-dropping-particle":"","parse-names":false,"suffix":""}],"container-title":"Theoretical and Applied Genetics","id":"ITEM-1","issue":"11","issued":{"date-parts":[["2014"]]},"page":"2279-2292","title":"Improving breeding efficiency in potato using molecular and quantitative genetics","type":"article-journal","volume":"127"},"uris":["http://www.mendeley.com/documents/?uuid=e914b83d-512f-4fab-9802-68461ea509c6"]}],"mendeley":{"formattedCitation":"(Slater et al., 2014)","plainTextFormattedCitation":"(Slater et al., 2014)","previouslyFormattedCitation":"(Slater et al., 2014)"},"properties":{"noteIndex":0},"schema":"https://github.com/citation-style-language/schema/raw/master/csl-citation.json"}</w:instrText>
      </w:r>
      <w:r w:rsidR="003F0DC6">
        <w:rPr>
          <w:szCs w:val="24"/>
        </w:rPr>
        <w:fldChar w:fldCharType="separate"/>
      </w:r>
      <w:r w:rsidR="003F0DC6" w:rsidRPr="003F0DC6">
        <w:rPr>
          <w:noProof/>
          <w:szCs w:val="24"/>
        </w:rPr>
        <w:t>(Slater et al., 2014)</w:t>
      </w:r>
      <w:r w:rsidR="003F0DC6">
        <w:rPr>
          <w:szCs w:val="24"/>
        </w:rPr>
        <w:fldChar w:fldCharType="end"/>
      </w:r>
      <w:r w:rsidRPr="00FA763C">
        <w:rPr>
          <w:szCs w:val="24"/>
        </w:rPr>
        <w:t xml:space="preserve">. Some of the exceptions to this are for more simple traits such as potato cyst nematode resistance </w:t>
      </w:r>
      <w:r w:rsidR="003F0DC6">
        <w:rPr>
          <w:szCs w:val="24"/>
        </w:rPr>
        <w:fldChar w:fldCharType="begin" w:fldLock="1"/>
      </w:r>
      <w:r w:rsidR="003F0DC6">
        <w:rPr>
          <w:szCs w:val="24"/>
        </w:rPr>
        <w:instrText>ADDIN CSL_CITATION {"citationItems":[{"id":"ITEM-1","itemData":{"DOI":"10.1111/j.1439-0523.2012.01949.x","ISSN":"01799541","abstract":"With 1 figure and 1 table Potato cyst nematode (PCN) is a major pest of potato crops. Marker-assisted selection of PCN-resistant cultivars is consequently a key objective of many potato breeding programmes. The genetic marker TG689, linked to the resistance gene H1, is the current marker of choice for the prediction of PCN resistance. Polymorphism at TG689 was evaluated across 373 cultivars from Australian and Scottish breeding programmes, revealing the loss of association between the predictive allele and trait locus. Two recently identified genetic markers flanking the H1 locus were then evaluated for association with PCN-resistant phenotypes across 73 cultivars. With a single exception, presence or absence of a 452-bp amplicon for the 57R marker was predictive for the target phenotype. Further evaluation of the 57R marker on more than 300 cultivars from the Australian and Scottish potato breeding programmes provided additional evidence for robust diagnostic capability. To enable routine implementation, the 57R marker was converted into a high-throughput, fluorochrome detection-based assay and screened across a broader collection of parental cultivars and advanced breeding selections for the prediction of PCN resistance. © 2012 Blackwell Verlag GmbH.","author":[{"dropping-particle":"","family":"Schultz","given":"Lee","non-dropping-particle":"","parse-names":false,"suffix":""},{"dropping-particle":"","family":"Cogan","given":"Noel O.I.","non-dropping-particle":"","parse-names":false,"suffix":""},{"dropping-particle":"","family":"Mclean","given":"Karen","non-dropping-particle":"","parse-names":false,"suffix":""},{"dropping-particle":"","family":"Dale","given":"M. Finlay B.","non-dropping-particle":"","parse-names":false,"suffix":""},{"dropping-particle":"","family":"Bryan","given":"Glenn J.","non-dropping-particle":"","parse-names":false,"suffix":""},{"dropping-particle":"","family":"Forster","given":"John W.","non-dropping-particle":"","parse-names":false,"suffix":""},{"dropping-particle":"","family":"Slater","given":"Anthony T.","non-dropping-particle":"","parse-names":false,"suffix":""}],"container-title":"Plant Breeding","id":"ITEM-1","issue":"2","issued":{"date-parts":[["2012"]]},"page":"315-321","title":"Evaluation and implementation of a potential diagnostic molecular marker for H1-conferred potato cyst nematode resistance in potato (Solanum tuberosum L.)","type":"article-journal","volume":"131"},"uris":["http://www.mendeley.com/documents/?uuid=edf5b2a3-3b1a-4926-a0da-45fc58ecd576"]}],"mendeley":{"formattedCitation":"(Schultz et al., 2012)","plainTextFormattedCitation":"(Schultz et al., 2012)","previouslyFormattedCitation":"(Schultz et al., 2012)"},"properties":{"noteIndex":0},"schema":"https://github.com/citation-style-language/schema/raw/master/csl-citation.json"}</w:instrText>
      </w:r>
      <w:r w:rsidR="003F0DC6">
        <w:rPr>
          <w:szCs w:val="24"/>
        </w:rPr>
        <w:fldChar w:fldCharType="separate"/>
      </w:r>
      <w:r w:rsidR="003F0DC6" w:rsidRPr="003F0DC6">
        <w:rPr>
          <w:noProof/>
          <w:szCs w:val="24"/>
        </w:rPr>
        <w:t>(Schultz et al., 2012)</w:t>
      </w:r>
      <w:r w:rsidR="003F0DC6">
        <w:rPr>
          <w:szCs w:val="24"/>
        </w:rPr>
        <w:fldChar w:fldCharType="end"/>
      </w:r>
      <w:r w:rsidRPr="00FA763C">
        <w:rPr>
          <w:szCs w:val="24"/>
        </w:rPr>
        <w:t xml:space="preserve"> and potato virus Y</w:t>
      </w:r>
      <w:r w:rsidR="003F0DC6">
        <w:rPr>
          <w:szCs w:val="24"/>
        </w:rPr>
        <w:t xml:space="preserve"> </w:t>
      </w:r>
      <w:r w:rsidR="003F0DC6">
        <w:rPr>
          <w:szCs w:val="24"/>
        </w:rPr>
        <w:fldChar w:fldCharType="begin" w:fldLock="1"/>
      </w:r>
      <w:r w:rsidR="00737D95">
        <w:rPr>
          <w:szCs w:val="24"/>
        </w:rPr>
        <w:instrText>ADDIN CSL_CITATION {"citationItems":[{"id":"ITEM-1","itemData":{"DOI":"10.1007/s001220050399","ISSN":"00405752","abstract":"The chromosomal location of the major gene Ry(adg) controlling extreme resistance to potato virus Y (PVY) in Solanum tuberosum subsp. andigena was identified by RFLP analysis of a diploid potato population. A total of 64 tomato and potato RFLP markers were screened with the bulked segregant analysis (BSA) on segregants extremely resistant, hypersensitive or susceptible to PVY. Four markers TG508, DP125, CD17 and CT168 at the proximal end of chromosome X1 showed close linkage with extremely phenotypes. TG508 was identified as the closest marker linked with the Ry(adg) locus with the maximum map distance estimated as 2.0 cM. The 4 markers linked with the Ry(adg) locus were tested on independent tetraploid and diploid potato clones and were subsequently found useful for marker-assisted selection for plants containing Ry(adg).","author":[{"dropping-particle":"","family":"Hämäläinen","given":"J. H.","non-dropping-particle":"","parse-names":false,"suffix":""},{"dropping-particle":"","family":"Watanabe","given":"K. N.","non-dropping-particle":"","parse-names":false,"suffix":""},{"dropping-particle":"","family":"Valkonen","given":"J. P.T.","non-dropping-particle":"","parse-names":false,"suffix":""},{"dropping-particle":"","family":"Arihara","given":"A.","non-dropping-particle":"","parse-names":false,"suffix":""},{"dropping-particle":"","family":"Plaisted","given":"R. L.","non-dropping-particle":"","parse-names":false,"suffix":""},{"dropping-particle":"","family":"Pehu","given":"E.","non-dropping-particle":"","parse-names":false,"suffix":""},{"dropping-particle":"","family":"Miller","given":"L.","non-dropping-particle":"","parse-names":false,"suffix":""},{"dropping-particle":"","family":"Slack","given":"S. A.","non-dropping-particle":"","parse-names":false,"suffix":""}],"container-title":"Theoretical and Applied Genetics","id":"ITEM-1","issue":"2","issued":{"date-parts":[["1997"]]},"page":"192-197","title":"Mapping and marker-assisted selection for a gene for extreme resistance to potato virus Y","type":"article-journal","volume":"94"},"uris":["http://www.mendeley.com/documents/?uuid=1f699370-ddc8-4476-8f5c-bb540a9a202d"]}],"mendeley":{"formattedCitation":"(Hämäläinen et al., 1997)","plainTextFormattedCitation":"(Hämäläinen et al., 1997)","previouslyFormattedCitation":"(Hämäläinen et al., 1997)"},"properties":{"noteIndex":0},"schema":"https://github.com/citation-style-language/schema/raw/master/csl-citation.json"}</w:instrText>
      </w:r>
      <w:r w:rsidR="003F0DC6">
        <w:rPr>
          <w:szCs w:val="24"/>
        </w:rPr>
        <w:fldChar w:fldCharType="separate"/>
      </w:r>
      <w:r w:rsidR="003F0DC6" w:rsidRPr="003F0DC6">
        <w:rPr>
          <w:noProof/>
          <w:szCs w:val="24"/>
        </w:rPr>
        <w:t>(Hämäläinen et al., 1997)</w:t>
      </w:r>
      <w:r w:rsidR="003F0DC6">
        <w:rPr>
          <w:szCs w:val="24"/>
        </w:rPr>
        <w:fldChar w:fldCharType="end"/>
      </w:r>
      <w:r w:rsidRPr="00FA763C">
        <w:rPr>
          <w:szCs w:val="24"/>
        </w:rPr>
        <w:t xml:space="preserve">. More complex traits such as yield are still elusive, and much more work needs to be done. </w:t>
      </w:r>
    </w:p>
    <w:p w14:paraId="56000CF3" w14:textId="1FD0EDDF" w:rsidR="00855151" w:rsidRDefault="0033524B" w:rsidP="008A6DD8">
      <w:pPr>
        <w:spacing w:line="480" w:lineRule="auto"/>
        <w:rPr>
          <w:szCs w:val="24"/>
        </w:rPr>
      </w:pPr>
      <w:r>
        <w:rPr>
          <w:szCs w:val="24"/>
        </w:rPr>
        <w:t>T</w:t>
      </w:r>
      <w:r w:rsidR="008A6DD8" w:rsidRPr="00FA763C">
        <w:rPr>
          <w:szCs w:val="24"/>
        </w:rPr>
        <w:t xml:space="preserve">he </w:t>
      </w:r>
      <w:r w:rsidR="003941BB">
        <w:rPr>
          <w:szCs w:val="24"/>
        </w:rPr>
        <w:t xml:space="preserve">early </w:t>
      </w:r>
      <w:r w:rsidR="008A6DD8" w:rsidRPr="00FA763C">
        <w:rPr>
          <w:szCs w:val="24"/>
        </w:rPr>
        <w:t xml:space="preserve">linkage maps constructed for potato have incorporated </w:t>
      </w:r>
      <w:r w:rsidR="005135DE">
        <w:rPr>
          <w:szCs w:val="24"/>
        </w:rPr>
        <w:t>qualitatively score</w:t>
      </w:r>
      <w:r w:rsidR="00737D95">
        <w:rPr>
          <w:szCs w:val="24"/>
        </w:rPr>
        <w:t>d molecular markers</w:t>
      </w:r>
      <w:r w:rsidR="00916ED4">
        <w:rPr>
          <w:szCs w:val="24"/>
        </w:rPr>
        <w:t xml:space="preserve"> </w:t>
      </w:r>
      <w:r w:rsidR="00916ED4">
        <w:rPr>
          <w:szCs w:val="24"/>
        </w:rPr>
        <w:fldChar w:fldCharType="begin" w:fldLock="1"/>
      </w:r>
      <w:r w:rsidR="0042216C">
        <w:rPr>
          <w:szCs w:val="24"/>
        </w:rPr>
        <w:instrText>ADDIN CSL_CITATION {"citationItems":[{"id":"ITEM-1","itemData":{"ISBN":"978-1-57808-715-0","author":[{"dropping-particle":"","family":"Mann","given":"Harpartap","non-dropping-particle":"","parse-names":false,"suffix":""},{"dropping-particle":"","family":"Iorizzo","given":"Massimo","non-dropping-particle":"","parse-names":false,"suffix":""},{"dropping-particle":"","family":"Gao","given":"Liangliang","non-dropping-particle":"","parse-names":false,"suffix":""},{"dropping-particle":"","family":"D’Agostino","given":"Nunzio","non-dropping-particle":"","parse-names":false,"suffix":""},{"dropping-particle":"","family":"Carputo","given":"Domenico","non-dropping-particle":"","parse-names":false,"suffix":""},{"dropping-particle":"","family":"Chiusano","given":"Maria Luisa","non-dropping-particle":"","parse-names":false,"suffix":""},{"dropping-particle":"","family":"Bradeen","given":"James M.","non-dropping-particle":"","parse-names":false,"suffix":""}],"chapter-number":"4","container-title":"Genetics, Genomics and Breeding of Potato","editor":[{"dropping-particle":"","family":"Bradeen","given":"James M.","non-dropping-particle":"","parse-names":false,"suffix":""},{"dropping-particle":"","family":"Kole","given":"Chittaranjan","non-dropping-particle":"","parse-names":false,"suffix":""}],"id":"ITEM-1","issued":{"date-parts":[["2011"]]},"page":"68-89","publisher":"CRC Press","publisher-place":"Enfield","title":"Molecular Linkage Maps: Strategies, Resources and Achievements","type":"chapter"},"uris":["http://www.mendeley.com/documents/?uuid=54f7b8d7-90b5-480b-83ca-3db399c00a6c"]}],"mendeley":{"formattedCitation":"(Mann et al., 2011)","plainTextFormattedCitation":"(Mann et al., 2011)","previouslyFormattedCitation":"(Mann et al., 2011)"},"properties":{"noteIndex":0},"schema":"https://github.com/citation-style-language/schema/raw/master/csl-citation.json"}</w:instrText>
      </w:r>
      <w:r w:rsidR="00916ED4">
        <w:rPr>
          <w:szCs w:val="24"/>
        </w:rPr>
        <w:fldChar w:fldCharType="separate"/>
      </w:r>
      <w:r w:rsidR="00916ED4" w:rsidRPr="00916ED4">
        <w:rPr>
          <w:noProof/>
          <w:szCs w:val="24"/>
        </w:rPr>
        <w:t>(Mann et al., 2011)</w:t>
      </w:r>
      <w:r w:rsidR="00916ED4">
        <w:rPr>
          <w:szCs w:val="24"/>
        </w:rPr>
        <w:fldChar w:fldCharType="end"/>
      </w:r>
      <w:r w:rsidR="003941BB">
        <w:rPr>
          <w:szCs w:val="24"/>
        </w:rPr>
        <w:t>. However, th</w:t>
      </w:r>
      <w:r w:rsidR="005135DE">
        <w:rPr>
          <w:szCs w:val="24"/>
        </w:rPr>
        <w:t>is</w:t>
      </w:r>
      <w:r w:rsidR="003941BB">
        <w:rPr>
          <w:szCs w:val="24"/>
        </w:rPr>
        <w:t xml:space="preserve"> traditional</w:t>
      </w:r>
      <w:r w:rsidR="003941BB" w:rsidRPr="003941BB">
        <w:rPr>
          <w:szCs w:val="24"/>
        </w:rPr>
        <w:t xml:space="preserve"> </w:t>
      </w:r>
      <w:r w:rsidR="003941BB" w:rsidRPr="00FA763C">
        <w:rPr>
          <w:szCs w:val="24"/>
        </w:rPr>
        <w:t>presence</w:t>
      </w:r>
      <w:r w:rsidR="003941BB">
        <w:rPr>
          <w:szCs w:val="24"/>
        </w:rPr>
        <w:t>-</w:t>
      </w:r>
      <w:r w:rsidR="003941BB" w:rsidRPr="00FA763C">
        <w:rPr>
          <w:szCs w:val="24"/>
        </w:rPr>
        <w:t>absen</w:t>
      </w:r>
      <w:r w:rsidR="003941BB">
        <w:rPr>
          <w:szCs w:val="24"/>
        </w:rPr>
        <w:t>ce</w:t>
      </w:r>
      <w:r w:rsidR="003941BB" w:rsidRPr="00FA763C">
        <w:rPr>
          <w:szCs w:val="24"/>
        </w:rPr>
        <w:t xml:space="preserve"> based system</w:t>
      </w:r>
      <w:r w:rsidR="003941BB">
        <w:rPr>
          <w:szCs w:val="24"/>
        </w:rPr>
        <w:t xml:space="preserve"> limited not only the ability to </w:t>
      </w:r>
      <w:r w:rsidR="00D44A57">
        <w:rPr>
          <w:szCs w:val="24"/>
        </w:rPr>
        <w:t xml:space="preserve">explore the full range of segregating markers, but also to </w:t>
      </w:r>
      <w:r w:rsidR="003941BB">
        <w:rPr>
          <w:szCs w:val="24"/>
        </w:rPr>
        <w:t xml:space="preserve">build integrated genetic </w:t>
      </w:r>
      <w:r w:rsidR="003941BB">
        <w:rPr>
          <w:szCs w:val="24"/>
        </w:rPr>
        <w:lastRenderedPageBreak/>
        <w:t xml:space="preserve">maps </w:t>
      </w:r>
      <w:r w:rsidR="00860632">
        <w:rPr>
          <w:szCs w:val="24"/>
        </w:rPr>
        <w:t>for</w:t>
      </w:r>
      <w:r w:rsidR="003941BB">
        <w:rPr>
          <w:szCs w:val="24"/>
        </w:rPr>
        <w:t xml:space="preserve"> full-sib population</w:t>
      </w:r>
      <w:r w:rsidR="00860632">
        <w:rPr>
          <w:szCs w:val="24"/>
        </w:rPr>
        <w:t>s</w:t>
      </w:r>
      <w:r w:rsidR="003941BB">
        <w:rPr>
          <w:szCs w:val="24"/>
        </w:rPr>
        <w:t xml:space="preserve"> </w:t>
      </w:r>
      <w:r w:rsidR="003941BB">
        <w:rPr>
          <w:szCs w:val="24"/>
        </w:rPr>
        <w:fldChar w:fldCharType="begin" w:fldLock="1"/>
      </w:r>
      <w:r w:rsidR="001A1CE6">
        <w:rPr>
          <w:szCs w:val="24"/>
        </w:rPr>
        <w:instrText>ADDIN CSL_CITATION {"citationItems":[{"id":"ITEM-1","itemData":{"author":[{"dropping-particle":"","family":"Luo","given":"Z W","non-dropping-particle":"","parse-names":false,"suffix":""},{"dropping-particle":"","family":"Zhang","given":"R M","non-dropping-particle":"","parse-names":false,"suffix":""},{"dropping-particle":"","family":"Kearsey","given":"M J","non-dropping-particle":"","parse-names":false,"suffix":""}],"container-title":"PNAS","id":"ITEM-1","issue":"18","issued":{"date-parts":[["2004"]]},"page":"7040-7045","title":"Theoretical basis for genetic linkage analysis in autotetraploid species","type":"article-journal","volume":"101"},"uris":["http://www.mendeley.com/documents/?uuid=55ef1786-c1c4-43a2-94c8-dac426b35775"]}],"mendeley":{"formattedCitation":"(Luo et al., 2004)","plainTextFormattedCitation":"(Luo et al., 2004)","previouslyFormattedCitation":"(Luo et al., 2004)"},"properties":{"noteIndex":0},"schema":"https://github.com/citation-style-language/schema/raw/master/csl-citation.json"}</w:instrText>
      </w:r>
      <w:r w:rsidR="003941BB">
        <w:rPr>
          <w:szCs w:val="24"/>
        </w:rPr>
        <w:fldChar w:fldCharType="separate"/>
      </w:r>
      <w:r w:rsidR="003941BB" w:rsidRPr="003941BB">
        <w:rPr>
          <w:noProof/>
          <w:szCs w:val="24"/>
        </w:rPr>
        <w:t>(Luo et al., 2004)</w:t>
      </w:r>
      <w:r w:rsidR="003941BB">
        <w:rPr>
          <w:szCs w:val="24"/>
        </w:rPr>
        <w:fldChar w:fldCharType="end"/>
      </w:r>
      <w:r w:rsidR="003941BB">
        <w:rPr>
          <w:szCs w:val="24"/>
        </w:rPr>
        <w:t xml:space="preserve">. </w:t>
      </w:r>
      <w:r w:rsidR="001A1CE6">
        <w:rPr>
          <w:szCs w:val="24"/>
        </w:rPr>
        <w:t>A</w:t>
      </w:r>
      <w:r w:rsidR="008A6DD8" w:rsidRPr="00FA763C">
        <w:rPr>
          <w:szCs w:val="24"/>
        </w:rPr>
        <w:t>dvances in molecular technologies have been made available to breeders</w:t>
      </w:r>
      <w:r w:rsidR="00E07503">
        <w:rPr>
          <w:szCs w:val="24"/>
        </w:rPr>
        <w:t xml:space="preserve"> </w:t>
      </w:r>
      <w:r w:rsidR="008A6DD8" w:rsidRPr="00FA763C">
        <w:rPr>
          <w:szCs w:val="24"/>
        </w:rPr>
        <w:t xml:space="preserve">with the publication of the </w:t>
      </w:r>
      <w:r w:rsidR="007214BF">
        <w:rPr>
          <w:szCs w:val="24"/>
        </w:rPr>
        <w:t xml:space="preserve">diploid </w:t>
      </w:r>
      <w:r w:rsidR="008A6DD8" w:rsidRPr="00FA763C">
        <w:rPr>
          <w:szCs w:val="24"/>
        </w:rPr>
        <w:t xml:space="preserve">potato genome sequence </w:t>
      </w:r>
      <w:r w:rsidR="00580177">
        <w:rPr>
          <w:szCs w:val="24"/>
        </w:rPr>
        <w:fldChar w:fldCharType="begin" w:fldLock="1"/>
      </w:r>
      <w:r w:rsidR="0006676C">
        <w:rPr>
          <w:szCs w:val="24"/>
        </w:rPr>
        <w:instrText>ADDIN CSL_CITATION {"citationItems":[{"id":"ITEM-1","itemData":{"DOI":"10.1038/nature10158","ISSN":"00280836","PMID":"21743474","abstract":"Potato (Solanum tuberosum L.) is the world's most important non-grain food crop and is central to global food security. It is clonally propagated, highly heterozygous, autotetraploid, and suffers acute inbreeding depression. Here we use a homozygous doubled-monoploid potato clone to sequence and assemble 86% of the 844-megabase genome. We predict 39,031 protein-coding genes and present evidence for at least two genome duplication events indicative of a palaeopolyploid origin. As the first genome sequence of an asterid, the potato genome reveals 2,642 genes specific to this large angiosperm clade. We also sequenced a heterozygous diploid clone and show that gene presence/absence variants and other potentially deleterious mutations occur frequently and are a likely cause of inbreeding depression. Gene family expansion, tissue-specific expression and recruitment of genes to new pathways contributed to the evolution of tuber development. The potato genome sequence provides a platform for genetic improvement of this vital crop. © 2011 Macmillan Publishers Limited. All rights reserved.","author":[{"dropping-particle":"","family":"Xu","given":"Xun","non-dropping-particle":"","parse-names":false,"suffix":""},{"dropping-particle":"","family":"Pan","given":"Shengkai","non-dropping-particle":"","parse-names":false,"suffix":""},{"dropping-particle":"","family":"Cheng","given":"Shifeng","non-dropping-particle":"","parse-names":false,"suffix":""},{"dropping-particle":"","family":"Zhang","given":"Bo","non-dropping-particle":"","parse-names":false,"suffix":""},{"dropping-particle":"","family":"Mu","given":"Desheng","non-dropping-particle":"","parse-names":false,"suffix":""},{"dropping-particle":"","family":"Ni","given":"Peixiang","non-dropping-particle":"","parse-names":false,"suffix":""},{"dropping-particle":"","family":"Zhang","given":"Gengyun","non-dropping-particle":"","parse-names":false,"suffix":""},{"dropping-particle":"","family":"Yang","given":"Shuang","non-dropping-particle":"","parse-names":false,"suffix":""},{"dropping-particle":"","family":"Li","given":"Ruiqiang","non-dropping-particle":"","parse-names":false,"suffix":""},{"dropping-particle":"","family":"Wang","given":"Jun","non-dropping-particle":"","parse-names":false,"suffix":""},{"dropping-particle":"","family":"Orjeda","given":"Gisella","non-dropping-particle":"","parse-names":false,"suffix":""},{"dropping-particle":"","family":"Guzman","given":"Frank","non-dropping-particle":"","parse-names":false,"suffix":""},{"dropping-particle":"","family":"Torres","given":"Michael","non-dropping-particle":"","parse-names":false,"suffix":""},{"dropping-particle":"","family":"Lozano","given":"Roberto","non-dropping-particle":"","parse-names":false,"suffix":""},{"dropping-particle":"","family":"Ponce","given":"Olga","non-dropping-particle":"","parse-names":false,"suffix":""},{"dropping-particle":"","family":"Martinez","given":"Diana","non-dropping-particle":"","parse-names":false,"suffix":""},{"dropping-particle":"","family":"La Cruz","given":"Germán","non-dropping-particle":"De","parse-names":false,"suffix":""},{"dropping-particle":"","family":"Chakrabarti","given":"S. K.","non-dropping-particle":"","parse-names":false,"suffix":""},{"dropping-particle":"","family":"Patil","given":"Virupaksh U.","non-dropping-particle":"","parse-names":false,"suffix":""},{"dropping-particle":"","family":"Skryabin","given":"G.","non-dropping-particle":"","parse-names":false,"suffix":""},{"dropping-particle":"","family":"Kuznetsov","given":"Boris B.","non-dropping-particle":"","parse-names":false,"suffix":""},{"dropping-particle":"V.","family":"Ravin","given":"Nikolai","non-dropping-particle":"","parse-names":false,"suffix":""},{"dropping-particle":"V.","family":"Kolganova","given":"Tatjana","non-dropping-particle":"","parse-names":false,"suffix":""},{"dropping-particle":"V.","family":"Beletsky","given":"Alexey","non-dropping-particle":"","parse-names":false,"suffix":""},{"dropping-particle":"V.","family":"Mardanov","given":"Andrei","non-dropping-particle":"","parse-names":false,"suffix":""},{"dropping-particle":"","family":"Genova","given":"Alex","non-dropping-particle":"Di","parse-names":false,"suffix":""},{"dropping-particle":"","family":"Bolser","given":"Daniel M.","non-dropping-particle":"","parse-names":false,"suffix":""},{"dropping-particle":"","family":"Martin","given":"David M.A.","non-dropping-particle":"","parse-names":false,"suffix":""},{"dropping-particle":"","family":"Li","given":"Guangcun","non-dropping-particle":"","parse-names":false,"suffix":""},{"dropping-particle":"","family":"Yang","given":"Yu","non-dropping-particle":"","parse-names":false,"suffix":""},{"dropping-particle":"","family":"Kuang","given":"Hanhui","non-dropping-particle":"","parse-names":false,"suffix":""},{"dropping-particle":"","family":"Hu","given":"Qun","non-dropping-particle":"","parse-names":false,"suffix":""},{"dropping-particle":"","family":"Xiong","given":"Xingyao","non-dropping-particle":"","parse-names":false,"suffix":""},{"dropping-particle":"","family":"Bishop","given":"Gerard J.","non-dropping-particle":"","parse-names":false,"suffix":""},{"dropping-particle":"","family":"Sagredo","given":"Boris","non-dropping-particle":"","parse-names":false,"suffix":""},{"dropping-particle":"","family":"Mejía","given":"Nilo","non-dropping-particle":"","parse-names":false,"suffix":""},{"dropping-particle":"","family":"Zagorski","given":"Wlodzimierz","non-dropping-particle":"","parse-names":false,"suffix":""},{"dropping-particle":"","family":"Gromadka","given":"Robert","non-dropping-particle":"","parse-names":false,"suffix":""},{"dropping-particle":"","family":"Gawor","given":"Jan","non-dropping-particle":"","parse-names":false,"suffix":""},{"dropping-particle":"","family":"Szczesny","given":"Pawel","non-dropping-particle":"","parse-names":false,"suffix":""},{"dropping-particle":"","family":"Huang","given":"Sanwen","non-dropping-particle":"","parse-names":false,"suffix":""},{"dropping-particle":"","family":"Zhang","given":"Zhonghua","non-dropping-particle":"","parse-names":false,"suffix":""},{"dropping-particle":"","family":"Liang","given":"Chunbo","non-dropping-particle":"","parse-names":false,"suffix":""},{"dropping-particle":"","family":"He","given":"Jun","non-dropping-particle":"","parse-names":false,"suffix":""},{"dropping-particle":"","family":"Li","given":"Ying","non-dropping-particle":"","parse-names":false,"suffix":""},{"dropping-particle":"","family":"He","given":"Ying","non-dropping-particle":"","parse-names":false,"suffix":""},{"dropping-particle":"","family":"Xu","given":"Jianfei","non-dropping-particle":"","parse-names":false,"suffix":""},{"dropping-particle":"","family":"Zhang","given":"Youjun","non-dropping-particle":"","parse-names":false,"suffix":""},{"dropping-particle":"","family":"Xie","given":"Binyan","non-dropping-particle":"","parse-names":false,"suffix":""},{"dropping-particle":"","family":"Du","given":"Yongchen","non-dropping-particle":"","parse-names":false,"suffix":""},{"dropping-particle":"","family":"Qu","given":"Dongyu","non-dropping-particle":"","parse-names":false,"suffix":""},{"dropping-particle":"","family":"Bonierbale","given":"Merideth","non-dropping-particle":"","parse-names":false,"suffix":""},{"dropping-particle":"","family":"Ghislain","given":"Marc","non-dropping-particle":"","parse-names":false,"suffix":""},{"dropping-particle":"","family":"Herrera","given":"Maria Del Rosario","non-dropping-particle":"","parse-names":false,"suffix":""},{"dropping-particle":"","family":"Giuliano","given":"Giovanni","non-dropping-particle":"","parse-names":false,"suffix":""},{"dropping-particle":"","family":"Pietrella","given":"Marco","non-dropping-particle":"","parse-names":false,"suffix":""},{"dropping-particle":"","family":"Perrotta","given":"Gaetano","non-dropping-particle":"","parse-names":false,"suffix":""},{"dropping-particle":"","family":"Facella","given":"Paolo","non-dropping-particle":"","parse-names":false,"suffix":""},{"dropping-particle":"","family":"O'Brien","given":"Kimberly","non-dropping-particle":"","parse-names":false,"suffix":""},{"dropping-particle":"","family":"Feingold","given":"Sergio E.","non-dropping-particle":"","parse-names":false,"suffix":""},{"dropping-particle":"","family":"Barreiro","given":"Leandro E.","non-dropping-particle":"","parse-names":false,"suffix":""},{"dropping-particle":"","family":"Massa","given":"Gabriela A.","non-dropping-particle":"","parse-names":false,"suffix":""},{"dropping-particle":"","family":"Diambra","given":"Luis","non-dropping-particle":"","parse-names":false,"suffix":""},{"dropping-particle":"","family":"Whitty","given":"Brett R.","non-dropping-particle":"","parse-names":false,"suffix":""},{"dropping-particle":"","family":"Vaillancourt","given":"Brieanne","non-dropping-particle":"","parse-names":false,"suffix":""},{"dropping-particle":"","family":"Lin","given":"Haining","non-dropping-particle":"","parse-names":false,"suffix":""},{"dropping-particle":"","family":"Massa","given":"Alicia N.","non-dropping-particle":"","parse-names":false,"suffix":""},{"dropping-particle":"","family":"Geoffroy","given":"Michael","non-dropping-particle":"","parse-names":false,"suffix":""},{"dropping-particle":"","family":"Lundback","given":"Steven","non-dropping-particle":"","parse-names":false,"suffix":""},{"dropping-particle":"","family":"DellaPenna","given":"Dean","non-dropping-particle":"","parse-names":false,"suffix":""},{"dropping-particle":"","family":"Buell","given":"C. Robin","non-dropping-particle":"","parse-names":false,"suffix":""},{"dropping-particle":"","family":"Sharma","given":"Sanjeev Kumar","non-dropping-particle":"","parse-names":false,"suffix":""},{"dropping-particle":"","family":"Marshall","given":"David F.","non-dropping-particle":"","parse-names":false,"suffix":""},{"dropping-particle":"","family":"Waugh","given":"Robbie","non-dropping-particle":"","parse-names":false,"suffix":""},{"dropping-particle":"","family":"Bryan","given":"Glenn J.","non-dropping-particle":"","parse-names":false,"suffix":""},{"dropping-particle":"","family":"Destefanis","given":"Marialaura","non-dropping-particle":"","parse-names":false,"suffix":""},{"dropping-particle":"","family":"Nagy","given":"Istvan","non-dropping-particle":"","parse-names":false,"suffix":""},{"dropping-particle":"","family":"Milbourne","given":"Dan","non-dropping-particle":"","parse-names":false,"suffix":""},{"dropping-particle":"","family":"Thomson","given":"Susan J.","non-dropping-particle":"","parse-names":false,"suffix":""},{"dropping-particle":"","family":"Fiers","given":"Mark","non-dropping-particle":"","parse-names":false,"suffix":""},{"dropping-particle":"","family":"Jacobs","given":"Jeanne M.E.","non-dropping-particle":"","parse-names":false,"suffix":""},{"dropping-particle":"","family":"Nielsen","given":"Kare L.","non-dropping-particle":"","parse-names":false,"suffix":""},{"dropping-particle":"","family":"Sønderkær","given":"Mads","non-dropping-particle":"","parse-names":false,"suffix":""},{"dropping-particle":"","family":"Iovene","given":"Marina","non-dropping-particle":"","parse-names":false,"suffix":""},{"dropping-particle":"","family":"Torres","given":"Giovana A.","non-dropping-particle":"","parse-names":false,"suffix":""},{"dropping-particle":"","family":"Jiang","given":"Jiming","non-dropping-particle":"","parse-names":false,"suffix":""},{"dropping-particle":"","family":"Veilleux","given":"Richard E.","non-dropping-particle":"","parse-names":false,"suffix":""},{"dropping-particle":"","family":"Bachem","given":"Christian W.B.","non-dropping-particle":"","parse-names":false,"suffix":""},{"dropping-particle":"","family":"Boer","given":"Jan","non-dropping-particle":"De","parse-names":false,"suffix":""},{"dropping-particle":"","family":"Borm","given":"Theo","non-dropping-particle":"","parse-names":false,"suffix":""},{"dropping-particle":"","family":"Kloosterman","given":"Bjorn","non-dropping-particle":"","parse-names":false,"suffix":""},{"dropping-particle":"","family":"Eck","given":"Herman","non-dropping-particle":"Van","parse-names":false,"suffix":""},{"dropping-particle":"","family":"Datema","given":"Erwin","non-dropping-particle":"","parse-names":false,"suffix":""},{"dropping-particle":"","family":"Hekkert","given":"Baste Lintel","non-dropping-particle":"","parse-names":false,"suffix":""},{"dropping-particle":"","family":"Goverse","given":"Aska","non-dropping-particle":"","parse-names":false,"suffix":""},{"dropping-particle":"","family":"Ham","given":"Roeland C.H.J.","non-dropping-particle":"Van","parse-names":false,"suffix":""},{"dropping-particle":"","family":"Visser","given":"Richard G.F.","non-dropping-particle":"","parse-names":false,"suffix":""}],"container-title":"Nature","id":"ITEM-1","issue":"7355","issued":{"date-parts":[["2011"]]},"page":"189-195","title":"Genome sequence and analysis of the tuber crop potato","type":"article-journal","volume":"475"},"uris":["http://www.mendeley.com/documents/?uuid=399c6ed2-2b13-4b5b-92de-8b021564447e"]}],"mendeley":{"formattedCitation":"(Xu et al., 2011)","plainTextFormattedCitation":"(Xu et al., 2011)","previouslyFormattedCitation":"(Xu et al., 2011)"},"properties":{"noteIndex":0},"schema":"https://github.com/citation-style-language/schema/raw/master/csl-citation.json"}</w:instrText>
      </w:r>
      <w:r w:rsidR="00580177">
        <w:rPr>
          <w:szCs w:val="24"/>
        </w:rPr>
        <w:fldChar w:fldCharType="separate"/>
      </w:r>
      <w:r w:rsidR="00580177" w:rsidRPr="00580177">
        <w:rPr>
          <w:noProof/>
          <w:szCs w:val="24"/>
        </w:rPr>
        <w:t>(Xu et al., 2011)</w:t>
      </w:r>
      <w:r w:rsidR="00580177">
        <w:rPr>
          <w:szCs w:val="24"/>
        </w:rPr>
        <w:fldChar w:fldCharType="end"/>
      </w:r>
      <w:r w:rsidR="00580177">
        <w:rPr>
          <w:szCs w:val="24"/>
        </w:rPr>
        <w:t xml:space="preserve"> </w:t>
      </w:r>
      <w:r w:rsidR="008A6DD8" w:rsidRPr="00FA763C">
        <w:rPr>
          <w:szCs w:val="24"/>
        </w:rPr>
        <w:t>and the subsequent development and release of the Illumina Infinium</w:t>
      </w:r>
      <w:r w:rsidR="001A1CE6" w:rsidRPr="001A1CE6">
        <w:rPr>
          <w:rFonts w:cs="Times New Roman"/>
          <w:szCs w:val="24"/>
          <w:vertAlign w:val="superscript"/>
        </w:rPr>
        <w:t>®</w:t>
      </w:r>
      <w:r w:rsidR="008A6DD8" w:rsidRPr="00FA763C">
        <w:rPr>
          <w:szCs w:val="24"/>
        </w:rPr>
        <w:t xml:space="preserve"> 8</w:t>
      </w:r>
      <w:r w:rsidR="001A1CE6">
        <w:rPr>
          <w:szCs w:val="24"/>
        </w:rPr>
        <w:t>,</w:t>
      </w:r>
      <w:r w:rsidR="008A6DD8" w:rsidRPr="00FA763C">
        <w:rPr>
          <w:szCs w:val="24"/>
        </w:rPr>
        <w:t xml:space="preserve">303 Potato Array </w:t>
      </w:r>
      <w:r w:rsidR="00737D95">
        <w:rPr>
          <w:szCs w:val="24"/>
        </w:rPr>
        <w:fldChar w:fldCharType="begin" w:fldLock="1"/>
      </w:r>
      <w:r w:rsidR="00B02C8C">
        <w:rPr>
          <w:szCs w:val="24"/>
        </w:rPr>
        <w:instrText>ADDIN CSL_CITATION {"citationItems":[{"id":"ITEM-1","itemData":{"DOI":"10.1371/journal.pone.0036347","ISSN":"1932-6203","PMID":"22558443","abstract":"To facilitate genome-guided breeding in potato, we developed an 8303 Single Nucleotide Polymorphism (SNP) marker array using potato genome and transcriptome resources. To validate the Infinium 8303 Potato Array, we developed linkage maps from two diploid populations (DRH and D84) and compared these maps with the assembled potato genome sequence. Both populations used the doubled monoploid reference genotype DM1-3 516 R44 as the female parent but had different heterozygous diploid male parents (RH89-039-16 and 84SD22). Over 4,400 markers were mapped (1,960 in DRH and 2,454 in D84, 787 in common) resulting in map sizes of 965 (DRH) and 792 (D84) cM, covering 87% (DRH) and 88% (D84) of genome sequence length. Of the mapped markers, 33.5% were in candidate genes selected for the array, 4.5% were markers from existing genetic maps, and 61% were selected based on distribution across the genome. Markers with distorted segregation ratios occurred in blocks in both linkage maps, accounting for 4% (DRH) and 9% (D84) of mapped markers. Markers with distorted segregation ratios were unique to each population with blocks on chromosomes 9 and 12 in DRH and 3, 4, 6 and 8 in D84. Chromosome assignment of markers based on linkage mapping differed from sequence alignment with the Potato Genome Sequencing Consortium (PGSC) pseudomolecules for 1% of the mapped markers with some disconcordant markers attributable to paralogs. In total, 126 (DRH) and 226 (D84) mapped markers were not anchored to the pseudomolecules and provide new scaffold anchoring data to improve the potato genome assembly. The high degree of concordance between the linkage maps and the pseudomolecules demonstrates both the quality of the potato genome sequence and the functionality of the Infinium 8303 Potato Array. The broad genome coverage of the Infinium 8303 Potato Array compared to other marker sets will enable numerous downstream applications.","author":[{"dropping-particle":"","family":"Felcher","given":"Kimberly J","non-dropping-particle":"","parse-names":false,"suffix":""},{"dropping-particle":"","family":"Coombs","given":"Joseph J","non-dropping-particle":"","parse-names":false,"suffix":""},{"dropping-particle":"","family":"Massa","given":"Alicia N","non-dropping-particle":"","parse-names":false,"suffix":""},{"dropping-particle":"","family":"Hansey","given":"Candice N","non-dropping-particle":"","parse-names":false,"suffix":""},{"dropping-particle":"","family":"Hamilton","given":"John P","non-dropping-particle":"","parse-names":false,"suffix":""},{"dropping-particle":"","family":"Veilleux","given":"Richard E","non-dropping-particle":"","parse-names":false,"suffix":""},{"dropping-particle":"","family":"Buell","given":"C Robin","non-dropping-particle":"","parse-names":false,"suffix":""},{"dropping-particle":"","family":"Douches","given":"David S","non-dropping-particle":"","parse-names":false,"suffix":""}],"container-title":"PloS one","id":"ITEM-1","issue":"4","issued":{"date-parts":[["2012","1"]]},"page":"e36347","title":"Integration of two diploid potato linkage maps with the potato genome sequence.","type":"article-journal","volume":"7"},"uris":["http://www.mendeley.com/documents/?uuid=dfa1e625-96c7-43cd-b5a9-6defc20b20d7"]}],"mendeley":{"formattedCitation":"(Felcher et al., 2012)","plainTextFormattedCitation":"(Felcher et al., 2012)","previouslyFormattedCitation":"(Felcher et al., 2012)"},"properties":{"noteIndex":0},"schema":"https://github.com/citation-style-language/schema/raw/master/csl-citation.json"}</w:instrText>
      </w:r>
      <w:r w:rsidR="00737D95">
        <w:rPr>
          <w:szCs w:val="24"/>
        </w:rPr>
        <w:fldChar w:fldCharType="separate"/>
      </w:r>
      <w:r w:rsidR="00737D95" w:rsidRPr="00737D95">
        <w:rPr>
          <w:noProof/>
          <w:szCs w:val="24"/>
        </w:rPr>
        <w:t>(Felcher et al., 2012)</w:t>
      </w:r>
      <w:r w:rsidR="00737D95">
        <w:rPr>
          <w:szCs w:val="24"/>
        </w:rPr>
        <w:fldChar w:fldCharType="end"/>
      </w:r>
      <w:r w:rsidR="008A6DD8" w:rsidRPr="00FA763C">
        <w:rPr>
          <w:szCs w:val="24"/>
        </w:rPr>
        <w:t xml:space="preserve"> through the USDA</w:t>
      </w:r>
      <w:r w:rsidR="00E07503">
        <w:rPr>
          <w:szCs w:val="24"/>
        </w:rPr>
        <w:t>-</w:t>
      </w:r>
      <w:r w:rsidR="008A6DD8" w:rsidRPr="00FA763C">
        <w:rPr>
          <w:szCs w:val="24"/>
        </w:rPr>
        <w:t>NIFA</w:t>
      </w:r>
      <w:r w:rsidR="00855151">
        <w:rPr>
          <w:szCs w:val="24"/>
        </w:rPr>
        <w:t xml:space="preserve"> </w:t>
      </w:r>
      <w:r w:rsidR="00855151" w:rsidRPr="00855151">
        <w:rPr>
          <w:szCs w:val="24"/>
        </w:rPr>
        <w:t>Solanaceae Coordinated Agricultural Project</w:t>
      </w:r>
      <w:r w:rsidR="008A6DD8" w:rsidRPr="00FA763C">
        <w:rPr>
          <w:szCs w:val="24"/>
        </w:rPr>
        <w:t xml:space="preserve"> </w:t>
      </w:r>
      <w:r w:rsidR="00855151">
        <w:rPr>
          <w:szCs w:val="24"/>
        </w:rPr>
        <w:t>(</w:t>
      </w:r>
      <w:proofErr w:type="spellStart"/>
      <w:r w:rsidR="008A6DD8" w:rsidRPr="00FA763C">
        <w:rPr>
          <w:szCs w:val="24"/>
        </w:rPr>
        <w:t>SolCAP</w:t>
      </w:r>
      <w:proofErr w:type="spellEnd"/>
      <w:r w:rsidR="00855151">
        <w:rPr>
          <w:szCs w:val="24"/>
        </w:rPr>
        <w:t>)</w:t>
      </w:r>
      <w:r w:rsidR="008A6DD8" w:rsidRPr="00FA763C">
        <w:rPr>
          <w:szCs w:val="24"/>
        </w:rPr>
        <w:t xml:space="preserve">. </w:t>
      </w:r>
      <w:r w:rsidR="001A1CE6">
        <w:rPr>
          <w:szCs w:val="24"/>
        </w:rPr>
        <w:t xml:space="preserve">This </w:t>
      </w:r>
      <w:r w:rsidR="008A6DD8" w:rsidRPr="00FA763C">
        <w:rPr>
          <w:szCs w:val="24"/>
        </w:rPr>
        <w:t xml:space="preserve">potato array is made up of 8,303 </w:t>
      </w:r>
      <w:r w:rsidR="001A1CE6">
        <w:rPr>
          <w:szCs w:val="24"/>
        </w:rPr>
        <w:t>single nucleotide polymorphisms</w:t>
      </w:r>
      <w:r w:rsidR="0028766A">
        <w:rPr>
          <w:szCs w:val="24"/>
        </w:rPr>
        <w:t xml:space="preserve"> (SNPs)</w:t>
      </w:r>
      <w:r w:rsidR="001A1CE6">
        <w:rPr>
          <w:szCs w:val="24"/>
        </w:rPr>
        <w:t xml:space="preserve"> </w:t>
      </w:r>
      <w:r w:rsidR="008A6DD8" w:rsidRPr="00FA763C">
        <w:rPr>
          <w:szCs w:val="24"/>
        </w:rPr>
        <w:t xml:space="preserve">and has been shown to give very good coverage of the published </w:t>
      </w:r>
      <w:r w:rsidR="00BD2538">
        <w:rPr>
          <w:szCs w:val="24"/>
        </w:rPr>
        <w:t xml:space="preserve">genome </w:t>
      </w:r>
      <w:r w:rsidR="008A6DD8" w:rsidRPr="00FA763C">
        <w:rPr>
          <w:szCs w:val="24"/>
        </w:rPr>
        <w:t>potato</w:t>
      </w:r>
      <w:r w:rsidR="002A77E8">
        <w:rPr>
          <w:szCs w:val="24"/>
        </w:rPr>
        <w:t xml:space="preserve"> </w:t>
      </w:r>
      <w:r w:rsidR="002A77E8">
        <w:rPr>
          <w:szCs w:val="24"/>
        </w:rPr>
        <w:fldChar w:fldCharType="begin" w:fldLock="1"/>
      </w:r>
      <w:r w:rsidR="007C6354">
        <w:rPr>
          <w:szCs w:val="24"/>
        </w:rPr>
        <w:instrText>ADDIN CSL_CITATION {"citationItems":[{"id":"ITEM-1","itemData":{"DOI":"10.1534/g3.113.007153","ISSN":"2160-1836","PMID":"24062527","abstract":"The genome of potato, a major global food crop, was recently sequenced. The work presented here details the integration of the potato reference genome (DM) with a new sequence-tagged site marker-based linkage map and other physical and genetic maps of potato and the closely related species tomato. Primary anchoring of the DM genome assembly was accomplished by the use of a diploid segregating population, which was genotyped with several types of molecular genetic markers to construct a new ~936 cM linkage map comprising 2469 marker loci. In silico anchoring approaches used genetic and physical maps from the diploid potato genotype RH89-039-16 (RH) and tomato. This combined approach has allowed 951 superscaffolds to be ordered into pseudomolecules corresponding to the 12 potato chromosomes. These pseudomolecules represent 674 Mb (~93%) of the 723 Mb genome assembly and 37,482 (~96%) of the 39,031 predicted genes. The superscaffold order and orientation within the pseudomolecules are closely collinear with independently constructed high density linkage maps. Comparisons between marker distribution and physical location reveal regions of greater and lesser recombination, as well as regions exhibiting significant segregation distortion. The work presented here has led to a greatly improved ordering of the potato reference genome superscaffolds into chromosomal \"pseudomolecules\".","author":[{"dropping-particle":"","family":"Sharma","given":"Sanjeev Kumar","non-dropping-particle":"","parse-names":false,"suffix":""},{"dropping-particle":"","family":"Bolser","given":"Daniel","non-dropping-particle":"","parse-names":false,"suffix":""},{"dropping-particle":"","family":"Boer","given":"Jan","non-dropping-particle":"de","parse-names":false,"suffix":""},{"dropping-particle":"","family":"Sonderkaer","given":"M.","non-dropping-particle":"","parse-names":false,"suffix":""},{"dropping-particle":"","family":"Amoros","given":"Walter","non-dropping-particle":"","parse-names":false,"suffix":""},{"dropping-particle":"","family":"Carboni","given":"Martin Federico","non-dropping-particle":"","parse-names":false,"suffix":""},{"dropping-particle":"","family":"D'Ambrosio","given":"Juan Martín","non-dropping-particle":"","parse-names":false,"suffix":""},{"dropping-particle":"","family":"la Cruz","given":"German","non-dropping-particle":"de","parse-names":false,"suffix":""},{"dropping-particle":"","family":"Genova","given":"Alex","non-dropping-particle":"Di","parse-names":false,"suffix":""},{"dropping-particle":"","family":"Douches","given":"David S.","non-dropping-particle":"","parse-names":false,"suffix":""},{"dropping-particle":"","family":"Eguiluz","given":"Maria","non-dropping-particle":"","parse-names":false,"suffix":""},{"dropping-particle":"","family":"Guo","given":"Xiao","non-dropping-particle":"","parse-names":false,"suffix":""},{"dropping-particle":"","family":"Guzman","given":"Frank","non-dropping-particle":"","parse-names":false,"suffix":""},{"dropping-particle":"","family":"Hackett","given":"Christine A.","non-dropping-particle":"","parse-names":false,"suffix":""},{"dropping-particle":"","family":"Hamilton","given":"John P.","non-dropping-particle":"","parse-names":false,"suffix":""},{"dropping-particle":"","family":"Li","given":"Guangcun","non-dropping-particle":"","parse-names":false,"suffix":""},{"dropping-particle":"","family":"Li","given":"Ying","non-dropping-particle":"","parse-names":false,"suffix":""},{"dropping-particle":"","family":"Lozano","given":"Roberto","non-dropping-particle":"","parse-names":false,"suffix":""},{"dropping-particle":"","family":"Maass","given":"Alejandro","non-dropping-particle":"","parse-names":false,"suffix":""},{"dropping-particle":"","family":"Marshall","given":"David","non-dropping-particle":"","parse-names":false,"suffix":""},{"dropping-particle":"","family":"Martinez","given":"Diana","non-dropping-particle":"","parse-names":false,"suffix":""},{"dropping-particle":"","family":"McLean","given":"Karen","non-dropping-particle":"","parse-names":false,"suffix":""},{"dropping-particle":"","family":"Mejia","given":"N.","non-dropping-particle":"","parse-names":false,"suffix":""},{"dropping-particle":"","family":"Milne","given":"Linda","non-dropping-particle":"","parse-names":false,"suffix":""},{"dropping-particle":"","family":"Munive","given":"Susan","non-dropping-particle":"","parse-names":false,"suffix":""},{"dropping-particle":"","family":"Nagy","given":"Istvan","non-dropping-particle":"","parse-names":false,"suffix":""},{"dropping-particle":"","family":"Ponce","given":"Olga","non-dropping-particle":"","parse-names":false,"suffix":""},{"dropping-particle":"","family":"Ramirez","given":"Manuel","non-dropping-particle":"","parse-names":false,"suffix":""},{"dropping-particle":"","family":"Simon","given":"Reinhard","non-dropping-particle":"","parse-names":false,"suffix":""},{"dropping-particle":"","family":"Thomson","given":"Susan J.","non-dropping-particle":"","parse-names":false,"suffix":""},{"dropping-particle":"","family":"Torres","given":"Yerisf","non-dropping-particle":"","parse-names":false,"suffix":""},{"dropping-particle":"","family":"Waugh","given":"Robbie","non-dropping-particle":"","parse-names":false,"suffix":""},{"dropping-particle":"","family":"Zhang","given":"Zhonghua","non-dropping-particle":"","parse-names":false,"suffix":""},{"dropping-particle":"","family":"Huang","given":"Sanwen","non-dropping-particle":"","parse-names":false,"suffix":""},{"dropping-particle":"","family":"Visser","given":"Richard G. F.","non-dropping-particle":"","parse-names":false,"suffix":""},{"dropping-particle":"","family":"Bachem","given":"Christian W. B.","non-dropping-particle":"","parse-names":false,"suffix":""},{"dropping-particle":"","family":"Sagredo","given":"Boris","non-dropping-particle":"","parse-names":false,"suffix":""},{"dropping-particle":"","family":"Feingold","given":"Sergio E.","non-dropping-particle":"","parse-names":false,"suffix":""},{"dropping-particle":"","family":"Orjeda","given":"Gisella","non-dropping-particle":"","parse-names":false,"suffix":""},{"dropping-particle":"","family":"Veilleux","given":"Richard E.","non-dropping-particle":"","parse-names":false,"suffix":""},{"dropping-particle":"","family":"Bonierbale","given":"Merideth","non-dropping-particle":"","parse-names":false,"suffix":""},{"dropping-particle":"","family":"Jacobs","given":"Jeanne M. E.","non-dropping-particle":"","parse-names":false,"suffix":""},{"dropping-particle":"","family":"Milbourne","given":"Dan","non-dropping-particle":"","parse-names":false,"suffix":""},{"dropping-particle":"","family":"Martin","given":"David Michael Alan","non-dropping-particle":"","parse-names":false,"suffix":""},{"dropping-particle":"","family":"Bryan","given":"Glenn J.","non-dropping-particle":"","parse-names":false,"suffix":""},{"dropping-particle":"","family":"Sønderkær","given":"Mads","non-dropping-particle":"","parse-names":false,"suffix":""},{"dropping-particle":"","family":"Amoros","given":"Walter","non-dropping-particle":"","parse-names":false,"suffix":""},{"dropping-particle":"","family":"Carboni","given":"Martin Federico","non-dropping-particle":"","parse-names":false,"suffix":""},{"dropping-particle":"","family":"D'Ambrosio","given":"Juan Martín","non-dropping-particle":"","parse-names":false,"suffix":""},{"dropping-particle":"","family":"la Cruz","given":"German","non-dropping-particle":"de","parse-names":false,"suffix":""},{"dropping-particle":"","family":"Genova","given":"Alex","non-dropping-particle":"Di","parse-names":false,"suffix":""},{"dropping-particle":"","family":"Douches","given":"David S.","non-dropping-particle":"","parse-names":false,"suffix":""},{"dropping-particle":"","family":"Eguiluz","given":"Maria","non-dropping-particle":"","parse-names":false,"suffix":""},{"dropping-particle":"","family":"Guo","given":"Xiao","non-dropping-particle":"","parse-names":false,"suffix":""},{"dropping-particle":"","family":"Guzman","given":"Frank","non-dropping-particle":"","parse-names":false,"suffix":""},{"dropping-particle":"","family":"Hackett","given":"Christine A.","non-dropping-particle":"","parse-names":false,"suffix":""},{"dropping-particle":"","family":"Hamilton","given":"John P.","non-dropping-particle":"","parse-names":false,"suffix":""},{"dropping-particle":"","family":"Li","given":"Guangcun","non-dropping-particle":"","parse-names":false,"suffix":""},{"dropping-particle":"","family":"Li","given":"Ying","non-dropping-particle":"","parse-names":false,"suffix":""},{"dropping-particle":"","family":"Lozano","given":"Roberto","non-dropping-particle":"","parse-names":false,"suffix":""},{"dropping-particle":"","family":"Maass","given":"Alejandro","non-dropping-particle":"","parse-names":false,"suffix":""},{"dropping-particle":"","family":"Marshall","given":"David","non-dropping-particle":"","parse-names":false,"suffix":""},{"dropping-particle":"","family":"Martinez","given":"Diana","non-dropping-particle":"","parse-names":false,"suffix":""},{"dropping-particle":"","family":"McLean","given":"Karen","non-dropping-particle":"","parse-names":false,"suffix":""},{"dropping-particle":"","family":"Mejía","given":"Nilo","non-dropping-particle":"","parse-names":false,"suffix":""},{"dropping-particle":"","family":"Milne","given":"Linda","non-dropping-particle":"","parse-names":false,"suffix":""},{"dropping-particle":"","family":"Munive","given":"Susan","non-dropping-particle":"","parse-names":false,"suffix":""},{"dropping-particle":"","family":"Nagy","given":"Istvan","non-dropping-particle":"","parse-names":false,"suffix":""},{"dropping-particle":"","family":"Ponce","given":"Olga","non-dropping-particle":"","parse-names":false,"suffix":""},{"dropping-particle":"","family":"Ramirez","given":"Manuel","non-dropping-particle":"","parse-names":false,"suffix":""},{"dropping-particle":"","family":"Simon","given":"Reinhard","non-dropping-particle":"","parse-names":false,"suffix":""},{"dropping-particle":"","family":"Thomson","given":"Susan J.","non-dropping-particle":"","parse-names":false,"suffix":""},{"dropping-particle":"","family":"Torres","given":"Yerisf","non-dropping-particle":"","parse-names":false,"suffix":""},{"dropping-particle":"","family":"Waugh","given":"Robbie","non-dropping-particle":"","parse-names":false,"suffix":""},{"dropping-particle":"","family":"Zhang","given":"Zhonghua","non-dropping-particle":"","parse-names":false,"suffix":""},{"dropping-particle":"","family":"Huang","given":"Sanwen","non-dropping-particle":"","parse-names":false,"suffix":""},{"dropping-particle":"","family":"Visser","given":"Richard G. F.","non-dropping-particle":"","parse-names":false,"suffix":""},{"dropping-particle":"","family":"Bachem","given":"Christian W. B.","non-dropping-particle":"","parse-names":false,"suffix":""},{"dropping-particle":"","family":"Sagredo","given":"Boris","non-dropping-particle":"","parse-names":false,"suffix":""},{"dropping-particle":"","family":"Feingold","given":"Sergio E.","non-dropping-particle":"","parse-names":false,"suffix":""},{"dropping-particle":"","family":"Orjeda","given":"Gisella","non-dropping-particle":"","parse-names":false,"suffix":""},{"dropping-particle":"","family":"Veilleux","given":"Richard E.","non-dropping-particle":"","parse-names":false,"suffix":""},{"dropping-particle":"","family":"Bonierbale","given":"Merideth","non-dropping-particle":"","parse-names":false,"suffix":""},{"dropping-particle":"","family":"Jacobs","given":"Jeanne M. E.","non-dropping-particle":"","parse-names":false,"suffix":""},{"dropping-particle":"","family":"Milbourne","given":"Dan","non-dropping-particle":"","parse-names":false,"suffix":""},{"dropping-particle":"","family":"Martin","given":"David Michael Alan","non-dropping-particle":"","parse-names":false,"suffix":""},{"dropping-particle":"","family":"Bryan","given":"Glenn J.","non-dropping-particle":"","parse-names":false,"suffix":""}],"container-title":"G3: Genes|Genomes|Genetics","id":"ITEM-1","issue":"11","issued":{"date-parts":[["2013","11"]]},"page":"2031-47","title":"Construction of reference chromosome-scale pseudomolecules for potato: integrating the potato genome with genetic and physical maps.","type":"article-journal","volume":"3"},"uris":["http://www.mendeley.com/documents/?uuid=510e98ae-7e3a-4952-9d5e-63e62eabc063"]},{"id":"ITEM-2","itemData":{"DOI":"10.1371/journal.pone.0036347","ISSN":"1932-6203","PMID":"22558443","abstract":"To facilitate genome-guided breeding in potato, we developed an 8303 Single Nucleotide Polymorphism (SNP) marker array using potato genome and transcriptome resources. To validate the Infinium 8303 Potato Array, we developed linkage maps from two diploid populations (DRH and D84) and compared these maps with the assembled potato genome sequence. Both populations used the doubled monoploid reference genotype DM1-3 516 R44 as the female parent but had different heterozygous diploid male parents (RH89-039-16 and 84SD22). Over 4,400 markers were mapped (1,960 in DRH and 2,454 in D84, 787 in common) resulting in map sizes of 965 (DRH) and 792 (D84) cM, covering 87% (DRH) and 88% (D84) of genome sequence length. Of the mapped markers, 33.5% were in candidate genes selected for the array, 4.5% were markers from existing genetic maps, and 61% were selected based on distribution across the genome. Markers with distorted segregation ratios occurred in blocks in both linkage maps, accounting for 4% (DRH) and 9% (D84) of mapped markers. Markers with distorted segregation ratios were unique to each population with blocks on chromosomes 9 and 12 in DRH and 3, 4, 6 and 8 in D84. Chromosome assignment of markers based on linkage mapping differed from sequence alignment with the Potato Genome Sequencing Consortium (PGSC) pseudomolecules for 1% of the mapped markers with some disconcordant markers attributable to paralogs. In total, 126 (DRH) and 226 (D84) mapped markers were not anchored to the pseudomolecules and provide new scaffold anchoring data to improve the potato genome assembly. The high degree of concordance between the linkage maps and the pseudomolecules demonstrates both the quality of the potato genome sequence and the functionality of the Infinium 8303 Potato Array. The broad genome coverage of the Infinium 8303 Potato Array compared to other marker sets will enable numerous downstream applications.","author":[{"dropping-particle":"","family":"Felcher","given":"Kimberly J","non-dropping-particle":"","parse-names":false,"suffix":""},{"dropping-particle":"","family":"Coombs","given":"Joseph J","non-dropping-particle":"","parse-names":false,"suffix":""},{"dropping-particle":"","family":"Massa","given":"Alicia N","non-dropping-particle":"","parse-names":false,"suffix":""},{"dropping-particle":"","family":"Hansey","given":"Candice N","non-dropping-particle":"","parse-names":false,"suffix":""},{"dropping-particle":"","family":"Hamilton","given":"John P","non-dropping-particle":"","parse-names":false,"suffix":""},{"dropping-particle":"","family":"Veilleux","given":"Richard E","non-dropping-particle":"","parse-names":false,"suffix":""},{"dropping-particle":"","family":"Buell","given":"C Robin","non-dropping-particle":"","parse-names":false,"suffix":""},{"dropping-particle":"","family":"Douches","given":"David S","non-dropping-particle":"","parse-names":false,"suffix":""}],"container-title":"PloS one","id":"ITEM-2","issue":"4","issued":{"date-parts":[["2012","1"]]},"page":"e36347","title":"Integration of two diploid potato linkage maps with the potato genome sequence.","type":"article-journal","volume":"7"},"uris":["http://www.mendeley.com/documents/?uuid=dfa1e625-96c7-43cd-b5a9-6defc20b20d7"]}],"mendeley":{"formattedCitation":"(Felcher et al., 2012; Sharma et al., 2013)","plainTextFormattedCitation":"(Felcher et al., 2012; Sharma et al., 2013)","previouslyFormattedCitation":"(Felcher et al., 2012; Sharma et al., 2013)"},"properties":{"noteIndex":0},"schema":"https://github.com/citation-style-language/schema/raw/master/csl-citation.json"}</w:instrText>
      </w:r>
      <w:r w:rsidR="002A77E8">
        <w:rPr>
          <w:szCs w:val="24"/>
        </w:rPr>
        <w:fldChar w:fldCharType="separate"/>
      </w:r>
      <w:r w:rsidR="00E24EFA" w:rsidRPr="00E24EFA">
        <w:rPr>
          <w:noProof/>
          <w:szCs w:val="24"/>
        </w:rPr>
        <w:t>(Felcher et al., 2012; Sharma et al., 2013)</w:t>
      </w:r>
      <w:r w:rsidR="002A77E8">
        <w:rPr>
          <w:szCs w:val="24"/>
        </w:rPr>
        <w:fldChar w:fldCharType="end"/>
      </w:r>
      <w:r w:rsidR="008A6DD8" w:rsidRPr="00FA763C">
        <w:rPr>
          <w:szCs w:val="24"/>
        </w:rPr>
        <w:t xml:space="preserve">. Utilizing Illumina’s technology of dual colored fluorescents to label the different nucleotides allows for </w:t>
      </w:r>
      <w:r w:rsidR="001A1CE6">
        <w:rPr>
          <w:szCs w:val="24"/>
        </w:rPr>
        <w:t>allele dosage</w:t>
      </w:r>
      <w:r w:rsidR="001709BE">
        <w:rPr>
          <w:szCs w:val="24"/>
        </w:rPr>
        <w:t xml:space="preserve"> </w:t>
      </w:r>
      <w:r w:rsidR="001709BE">
        <w:rPr>
          <w:szCs w:val="24"/>
        </w:rPr>
        <w:fldChar w:fldCharType="begin" w:fldLock="1"/>
      </w:r>
      <w:r w:rsidR="001709BE">
        <w:rPr>
          <w:szCs w:val="24"/>
        </w:rPr>
        <w:instrText>ADDIN CSL_CITATION {"citationItems":[{"id":"ITEM-1","itemData":{"DOI":"10.1007/s00122-016-2845-5","ISBN":"0123456789","ISSN":"0040-5752","author":[{"dropping-particle":"","family":"Schmitz Carley","given":"Cari A.","non-dropping-particle":"","parse-names":false,"suffix":""},{"dropping-particle":"","family":"Coombs","given":"Joseph J.","non-dropping-particle":"","parse-names":false,"suffix":""},{"dropping-particle":"","family":"Douches","given":"David S.","non-dropping-particle":"","parse-names":false,"suffix":""},{"dropping-particle":"","family":"Bethke","given":"Paul C.","non-dropping-particle":"","parse-names":false,"suffix":""},{"dropping-particle":"","family":"Palta","given":"Jiwan P.","non-dropping-particle":"","parse-names":false,"suffix":""},{"dropping-particle":"","family":"Novy","given":"Richard G.","non-dropping-particle":"","parse-names":false,"suffix":""},{"dropping-particle":"","family":"Endelman","given":"Jeffrey B.","non-dropping-particle":"","parse-names":false,"suffix":""}],"container-title":"Theoretical and Applied Genetics","id":"ITEM-1","issue":"4","issued":{"date-parts":[["2017","4","9"]]},"page":"717-726","publisher":"Springer Berlin Heidelberg","title":"Automated tetraploid genotype calling by hierarchical clustering","type":"article-journal","volume":"130"},"uris":["http://www.mendeley.com/documents/?uuid=31bcb1d8-5236-4709-a152-4969115fef99"]},{"id":"ITEM-2","itemData":{"DOI":"10.1186/s12859-019-2703-y","ISSN":"14712105","abstract":"Background: Genetic studies in tetraploids are lagging behind in comparison with studies of diploids as the complex genetics of tetraploids require much more elaborated computational methodologies. Recent advancements in development of molecular techniques and computational tools facilitate new methods for automated, high-throughput genotype calling in tetraploid species. We report on the upgrade of the widely-used fitTetra software aiming to improve its accuracy, which to date is hampered by technical artefacts in the data. Results: Our upgrade of the fitTetra package is designed for a more accurate modelling of complex collections of samples. The package fits a mixture model where some parameters of the model are estimated separately for each sub-collection. When a full-sib family is analyzed, we use parental genotypes to predict the expected segregation in terms of allele dosages in the offspring. More accurate modelling and use of parental data increases the accuracy of dosage calling. We tested the package on data obtained with an Affymetrix Axiom 60 k array and compared its performance with the original version and the recently published ClusterCall tool, showing that at least 20% more SNPs could be called with our updated. Conclusion: Our updated software package shows clearly improved performance in genotype calling accuracy. Estimation of mixing proportions of the underlying dosage distributions is separated for full-sib families (where mixture proportions can be estimated from the parental dosages and inheritance model) and unstructured populations (where they are based on the assumption of Hardy-Weinberg equilibrium). Additionally, as the distributions of signal ratios of the dosage classes can be assumed to be the same for all populations, including parental data for some subpopulations helps to improve fitting other populations as well. The R package fitTetra 2.0 is freely available under the GNU Public License as Additional file with this article.","author":[{"dropping-particle":"","family":"Zych","given":"Konrad","non-dropping-particle":"","parse-names":false,"suffix":""},{"dropping-particle":"","family":"Gort","given":"Gerrit","non-dropping-particle":"","parse-names":false,"suffix":""},{"dropping-particle":"","family":"Maliepaard","given":"Chris A.","non-dropping-particle":"","parse-names":false,"suffix":""},{"dropping-particle":"","family":"Jansen","given":"Ritsert C.","non-dropping-particle":"","parse-names":false,"suffix":""},{"dropping-particle":"","family":"Voorrips","given":"Roeland E.","non-dropping-particle":"","parse-names":false,"suffix":""}],"container-title":"BMC Bioinformatics","id":"ITEM-2","issue":"1","issued":{"date-parts":[["2019"]]},"page":"1-8","publisher":"BMC Bioinformatics","title":"FitTetra 2.0 - Improved genotype calling for tetraploids with multiple population and parental data support","type":"article-journal","volume":"20"},"uris":["http://www.mendeley.com/documents/?uuid=308a2087-ba57-4692-a08b-6e57d645ad86"]}],"mendeley":{"formattedCitation":"(Schmitz Carley et al., 2017; Zych et al., 2019)","plainTextFormattedCitation":"(Schmitz Carley et al., 2017; Zych et al., 2019)","previouslyFormattedCitation":"(Schmitz Carley et al., 2017; Zych et al., 2019)"},"properties":{"noteIndex":0},"schema":"https://github.com/citation-style-language/schema/raw/master/csl-citation.json"}</w:instrText>
      </w:r>
      <w:r w:rsidR="001709BE">
        <w:rPr>
          <w:szCs w:val="24"/>
        </w:rPr>
        <w:fldChar w:fldCharType="separate"/>
      </w:r>
      <w:r w:rsidR="001709BE" w:rsidRPr="001709BE">
        <w:rPr>
          <w:noProof/>
          <w:szCs w:val="24"/>
        </w:rPr>
        <w:t>(Schmitz Carley et al., 2017; Zych et al., 2019)</w:t>
      </w:r>
      <w:r w:rsidR="001709BE">
        <w:rPr>
          <w:szCs w:val="24"/>
        </w:rPr>
        <w:fldChar w:fldCharType="end"/>
      </w:r>
      <w:r w:rsidR="008A6DD8" w:rsidRPr="00FA763C">
        <w:rPr>
          <w:szCs w:val="24"/>
        </w:rPr>
        <w:t>. Along with the development of an array that uses dosage</w:t>
      </w:r>
      <w:r w:rsidR="0093720B">
        <w:rPr>
          <w:szCs w:val="24"/>
        </w:rPr>
        <w:t>-</w:t>
      </w:r>
      <w:r w:rsidR="008A6DD8" w:rsidRPr="00FA763C">
        <w:rPr>
          <w:szCs w:val="24"/>
        </w:rPr>
        <w:t xml:space="preserve">sensitive SNPs, new analytical methods have recently been developed to effectively utilize this </w:t>
      </w:r>
      <w:r w:rsidR="0093720B">
        <w:rPr>
          <w:szCs w:val="24"/>
        </w:rPr>
        <w:t xml:space="preserve">information </w:t>
      </w:r>
      <w:r w:rsidR="008A6DD8" w:rsidRPr="00FA763C">
        <w:rPr>
          <w:szCs w:val="24"/>
        </w:rPr>
        <w:t>in creati</w:t>
      </w:r>
      <w:r w:rsidR="0093720B">
        <w:rPr>
          <w:szCs w:val="24"/>
        </w:rPr>
        <w:t>ng</w:t>
      </w:r>
      <w:r w:rsidR="008A6DD8" w:rsidRPr="00FA763C">
        <w:rPr>
          <w:szCs w:val="24"/>
        </w:rPr>
        <w:t xml:space="preserve"> linkage maps </w:t>
      </w:r>
      <w:r w:rsidR="001709BE">
        <w:rPr>
          <w:szCs w:val="24"/>
        </w:rPr>
        <w:fldChar w:fldCharType="begin" w:fldLock="1"/>
      </w:r>
      <w:r w:rsidR="008D5E89">
        <w:rPr>
          <w:szCs w:val="24"/>
        </w:rPr>
        <w:instrText>ADDIN CSL_CITATION {"citationItems":[{"id":"ITEM-1","itemData":{"DOI":"10.1007/s00122-014-2347-2","ISBN":"0012201423472","ISSN":"1432-2242","PMID":"24981609","abstract":"KEY MESSAGE: Dense linkage maps derived by analysing SNP dosage in autotetraploids provide detailed information about the location of, and genetic model at, quantitative trait loci. Recent developments in sequencing and genotyping technologies enable researchers to generate high-density single nucleotide polymorphism (SNP) genotype data for mapping studies. For polyploid species, the SNP genotypes are informative about allele dosage, and Hackett et al. (PLoS ONE 8:e63939, 2013) presented theory about how dosage information can be used in linkage map construction and quantitative trait locus (QTL) mapping for an F1 population in an autotetraploid species. Here, QTL mapping using dosage information is explored for simulated phenotypic traits of moderate heritability and possibly non-additive effects. Different mapping strategies are compared, looking at additive and more complicated models, and model fitting as a single step or by iteratively re-weighted modelling. We recommend fitting an additive model without iterative re-weighting, and then exploring non-additive models for the genotype means estimated at the most likely position. We apply this strategy to re-analyse traits of high heritability from a potato population of 190 F1 individuals: flower colour, maturity, height and resistance to late blight (Phytophthora infestans (Mont.) de Bary) and potato cyst nematode (Globodera pallida), using a map of 3839 SNPs. The approximate confidence intervals for QTL locations have been improved by the detailed linkage map, and more information about the genetic model at each QTL has been revealed. For several of the reported QTLs, candidate SNPs can be identified, and used to propose candidate trait genes. We conclude that the high marker density is informative about the genetic model at loci of large effects, but that larger populations are needed to detect smaller QTLs.","author":[{"dropping-particle":"","family":"Hackett","given":"Christine A","non-dropping-particle":"","parse-names":false,"suffix":""},{"dropping-particle":"","family":"Bradshaw","given":"John E","non-dropping-particle":"","parse-names":false,"suffix":""},{"dropping-particle":"","family":"Bryan","given":"Glenn J","non-dropping-particle":"","parse-names":false,"suffix":""}],"container-title":"TAG. Theoretical and applied genetics. Theoretische und angewandte Genetik","id":"ITEM-1","issued":{"date-parts":[["2014","7","1"]]},"title":"QTL mapping in autotetraploids using SNP dosage information.","type":"article-journal"},"uris":["http://www.mendeley.com/documents/?uuid=cb543858-91e7-4e7d-a5d5-23840b2046c9"]},{"id":"ITEM-2","itemData":{"DOI":"10.1093/bioinformatics/bty371","ISSN":"1367-4803","PMID":"28407034","abstract":"Motivation Polyploid species carry more than two copies of each chromosome, a condition found in many of the world’s most important crops. Genetic mapping in polyploids is more complex than in diploid species, resulting in a lack of available software tools. These are needed if we are to realise all the opportunities offered by modern genotyping platforms for genetic research and breeding in polyploid crops. Results polymapR is an R package for genetic linkage analysis and integrated genetic map construction from bi-parental populations of outcrossing autopolyploids. It can currently analyse triploid, tetraploid and hexaploid marker datasets and is applicable to various crops including potato, leek, alfalfa, blueberry, chrysanthemum, sweet potato or kiwifruit. It can detect, estimate and correct for preferential chromosome pairing, and has been tested on high-density marker datasets from potato, rose and chrysanthemum, generating high-density integrated linkage maps in all of these crops. Availability polymapR is freely available under the general public license from the Comprehensive R Archive Network (CRAN) at http://cran.r-project.org/package=polymapR.","author":[{"dropping-particle":"","family":"Bourke","given":"Peter M","non-dropping-particle":"","parse-names":false,"suffix":""},{"dropping-particle":"","family":"Geest","given":"Geert","non-dropping-particle":"van","parse-names":false,"suffix":""},{"dropping-particle":"","family":"Voorrips","given":"Roeland E","non-dropping-particle":"","parse-names":false,"suffix":""},{"dropping-particle":"","family":"Jansen","given":"Johannes","non-dropping-particle":"","parse-names":false,"suffix":""},{"dropping-particle":"","family":"Kranenburg","given":"Twan","non-dropping-particle":"","parse-names":false,"suffix":""},{"dropping-particle":"","family":"Shahin","given":"Arwa","non-dropping-particle":"","parse-names":false,"suffix":""},{"dropping-particle":"","family":"Visser","given":"Richard G F","non-dropping-particle":"","parse-names":false,"suffix":""},{"dropping-particle":"","family":"Arens","given":"Paul","non-dropping-particle":"","parse-names":false,"suffix":""},{"dropping-particle":"","family":"Smulders","given":"Marinus J M","non-dropping-particle":"","parse-names":false,"suffix":""},{"dropping-particle":"","family":"Maliepaard","given":"Chris","non-dropping-particle":"","parse-names":false,"suffix":""},{"dropping-particle":"Van","family":"Geest","given":"Geert","non-dropping-particle":"","parse-names":false,"suffix":""},{"dropping-particle":"","family":"Voorrips","given":"Roeland E","non-dropping-particle":"","parse-names":false,"suffix":""},{"dropping-particle":"","family":"Jansen","given":"Johannes","non-dropping-particle":"","parse-names":false,"suffix":""},{"dropping-particle":"","family":"Kranenburg","given":"Twan","non-dropping-particle":"","parse-names":false,"suffix":""},{"dropping-particle":"","family":"Shahin","given":"Arwa","non-dropping-particle":"","parse-names":false,"suffix":""},{"dropping-particle":"","family":"Visser","given":"Richard G F","non-dropping-particle":"","parse-names":false,"suffix":""},{"dropping-particle":"","family":"Arens","given":"Paul","non-dropping-particle":"","parse-names":false,"suffix":""},{"dropping-particle":"","family":"Marinus","given":"J","non-dropping-particle":"","parse-names":false,"suffix":""},{"dropping-particle":"","family":"Smulders","given":"Marinus J M","non-dropping-particle":"","parse-names":false,"suffix":""},{"dropping-particle":"","family":"Maliepaard","given":"Chris","non-dropping-particle":"","parse-names":false,"suffix":""}],"container-title":"Bioinformatics","id":"ITEM-2","issue":"May","issued":{"date-parts":[["2018"]]},"page":"1-7","title":"polymapR—linkage analysis and genetic map construction from F1 populations of outcrossing polyploids","type":"article-journal"},"uris":["http://www.mendeley.com/documents/?uuid=36fdcd54-28dd-4e50-8fa9-23e00dee4b2b"]},{"id":"ITEM-3","itemData":{"DOI":"10.1534/g3.119.400378","ISSN":"2160-1836","abstract":"Modern SNP genotyping technologies allow to measure the relative abundance of different alleles for a given locus, and consequently to estimate their allele dosage, opening a new road for genetic studies in autopolyploids. Despite advances in genetic linkage analysis in autotetraploids, there is a lack of statistical models to perform linkage analysis in organisms with higher ploidy levels. In this paper, we present a statistical method to estimate recombination fractions and infer linkage phases in full-sib populations of autopolyploid species with even ploidy levels in a sequence of SNP markers using hidden Markov models. Our method uses efficient two-point procedures to reduce the search space for the best linkage phase configuration and reestimates the final parameters using maximum-likelihood estimation of the Markov chain. To evaluate the method, and demonstrate its properties, we rely on simulations of autotetraploid, autohexaploid and autooctaploid populations. The results show the reliability of our approach, including situations with complex linkage phase scenarios in hexaploid and octaploid populations. Author summary In this paper we present a multilocus complete solution based in hidden Markov models to estimate recombination fractions and infer the linkage phase configuration in full-sib mapping populations with even ploidy levels under random chromosome segregation. We also present an efficient pairwise loci analysis to be used in cases were the multilocus analysis becomes compute-intensive.","author":[{"dropping-particle":"","family":"Mollinari","given":"Marcelo","non-dropping-particle":"","parse-names":false,"suffix":""},{"dropping-particle":"","family":"Garcia","given":"Antonio Augusto Franco","non-dropping-particle":"","parse-names":false,"suffix":""}],"container-title":"G3: Genes|Genomes|Genetics","id":"ITEM-3","issue":"10","issued":{"date-parts":[["2019"]]},"page":"3297-3314","title":"Linkage Analysis and Haplotype Phasing in Experimental Autopolyploid Populations with High Ploidy Level Using Hidden Markov Models","type":"article-journal","volume":"9"},"uris":["http://www.mendeley.com/documents/?uuid=3a6afeae-3610-4850-8d6a-a0361b7c0709"]}],"mendeley":{"formattedCitation":"(Bourke et al., 2018; Hackett et al., 2014; Mollinari and Garcia, 2019)","plainTextFormattedCitation":"(Bourke et al., 2018; Hackett et al., 2014; Mollinari and Garcia, 2019)","previouslyFormattedCitation":"(Bourke et al., 2018; Hackett et al., 2014; Mollinari and Garcia, 2019)"},"properties":{"noteIndex":0},"schema":"https://github.com/citation-style-language/schema/raw/master/csl-citation.json"}</w:instrText>
      </w:r>
      <w:r w:rsidR="001709BE">
        <w:rPr>
          <w:szCs w:val="24"/>
        </w:rPr>
        <w:fldChar w:fldCharType="separate"/>
      </w:r>
      <w:r w:rsidR="001709BE" w:rsidRPr="001A1CE6">
        <w:rPr>
          <w:noProof/>
          <w:szCs w:val="24"/>
        </w:rPr>
        <w:t>(Bourke et al., 2018; Hackett et al., 2014; Mollinari and Garcia, 2019)</w:t>
      </w:r>
      <w:r w:rsidR="001709BE">
        <w:rPr>
          <w:szCs w:val="24"/>
        </w:rPr>
        <w:fldChar w:fldCharType="end"/>
      </w:r>
      <w:r w:rsidR="001709BE">
        <w:rPr>
          <w:szCs w:val="24"/>
        </w:rPr>
        <w:t xml:space="preserve"> </w:t>
      </w:r>
      <w:r w:rsidR="008A6DD8" w:rsidRPr="00FA763C">
        <w:rPr>
          <w:szCs w:val="24"/>
        </w:rPr>
        <w:t xml:space="preserve">and </w:t>
      </w:r>
      <w:r w:rsidR="00D93765">
        <w:rPr>
          <w:szCs w:val="24"/>
        </w:rPr>
        <w:t xml:space="preserve">mapping </w:t>
      </w:r>
      <w:r w:rsidR="008A6DD8" w:rsidRPr="00FA763C">
        <w:rPr>
          <w:szCs w:val="24"/>
        </w:rPr>
        <w:t xml:space="preserve">QTL </w:t>
      </w:r>
      <w:r w:rsidR="001709BE">
        <w:rPr>
          <w:szCs w:val="24"/>
        </w:rPr>
        <w:fldChar w:fldCharType="begin" w:fldLock="1"/>
      </w:r>
      <w:r w:rsidR="00855151">
        <w:rPr>
          <w:szCs w:val="24"/>
        </w:rPr>
        <w:instrText>ADDIN CSL_CITATION {"citationItems":[{"id":"ITEM-1","itemData":{"DOI":"10.1093/jhered/esx022","ISSN":"14657333","author":[{"dropping-particle":"","family":"Hackett","given":"Christine A.","non-dropping-particle":"","parse-names":false,"suffix":""},{"dropping-particle":"","family":"Boskamp","given":"Bram","non-dropping-particle":"","parse-names":false,"suffix":""},{"dropping-particle":"","family":"Vogogias","given":"Athanasios","non-dropping-particle":"","parse-names":false,"suffix":""},{"dropping-particle":"","family":"Preedy","given":"Katharine F.","non-dropping-particle":"","parse-names":false,"suffix":""},{"dropping-particle":"","family":"Milne","given":"Iain","non-dropping-particle":"","parse-names":false,"suffix":""},{"dropping-particle":"","family":"Vogogias","given":"Thanasis","non-dropping-particle":"","parse-names":false,"suffix":""},{"dropping-particle":"","family":"Preedy","given":"Katharine F.","non-dropping-particle":"","parse-names":false,"suffix":""},{"dropping-particle":"","family":"Milne","given":"Iain","non-dropping-particle":"","parse-names":false,"suffix":""}],"container-title":"Journal of Heredity","id":"ITEM-1","issue":"4","issued":{"date-parts":[["2016"]]},"page":"438-442","title":"TetraploidSNPMap: software for linkage analysis and QTL mapping in autotetraploid populations using SNP dosage data","type":"article-journal","volume":"108"},"uris":["http://www.mendeley.com/documents/?uuid=10c6826f-6e2c-4acb-aa3a-93e00c10d8d9"]},{"id":"ITEM-2","itemData":{"DOI":"10.1111/nph.15284","ISSN":"14698137","author":[{"dropping-particle":"","family":"Chen","given":"Jing","non-dropping-particle":"","parse-names":false,"suffix":""},{"dropping-particle":"","family":"Zhang","given":"Fengjun","non-dropping-particle":"","parse-names":false,"suffix":""},{"dropping-particle":"","family":"Wang","given":"Lin","non-dropping-particle":"","parse-names":false,"suffix":""},{"dropping-particle":"","family":"Leach","given":"Lindsey","non-dropping-particle":"","parse-names":false,"suffix":""},{"dropping-particle":"","family":"Luo","given":"Zewei","non-dropping-particle":"","parse-names":false,"suffix":""}],"container-title":"New Phytologist","id":"ITEM-2","issue":"1","issued":{"date-parts":[["2018"]]},"page":"332-346","title":"Orthogonal contrast based models for quantitative genetic analysis in autotetraploid species","type":"article-journal","volume":"220"},"uris":["http://www.mendeley.com/documents/?uuid=9628a344-5f1a-4984-99da-fba82c7ae373"]}],"mendeley":{"formattedCitation":"(Chen et al., 2018; Hackett et al., 2016)","plainTextFormattedCitation":"(Chen et al., 2018; Hackett et al., 2016)","previouslyFormattedCitation":"(Chen et al., 2018; Hackett et al., 2016)"},"properties":{"noteIndex":0},"schema":"https://github.com/citation-style-language/schema/raw/master/csl-citation.json"}</w:instrText>
      </w:r>
      <w:r w:rsidR="001709BE">
        <w:rPr>
          <w:szCs w:val="24"/>
        </w:rPr>
        <w:fldChar w:fldCharType="separate"/>
      </w:r>
      <w:r w:rsidR="00855151" w:rsidRPr="00855151">
        <w:rPr>
          <w:noProof/>
          <w:szCs w:val="24"/>
        </w:rPr>
        <w:t>(Chen et al., 2018; Hackett et al., 2016)</w:t>
      </w:r>
      <w:r w:rsidR="001709BE">
        <w:rPr>
          <w:szCs w:val="24"/>
        </w:rPr>
        <w:fldChar w:fldCharType="end"/>
      </w:r>
      <w:r w:rsidR="001709BE">
        <w:rPr>
          <w:szCs w:val="24"/>
        </w:rPr>
        <w:t xml:space="preserve"> </w:t>
      </w:r>
      <w:r w:rsidR="008A6DD8" w:rsidRPr="00FA763C">
        <w:rPr>
          <w:szCs w:val="24"/>
        </w:rPr>
        <w:t>in autotetraploid species.</w:t>
      </w:r>
      <w:r w:rsidR="00855151">
        <w:rPr>
          <w:szCs w:val="24"/>
        </w:rPr>
        <w:t xml:space="preserve"> </w:t>
      </w:r>
    </w:p>
    <w:p w14:paraId="552C1C69" w14:textId="77777777" w:rsidR="00645130" w:rsidRDefault="00855151" w:rsidP="008A6DD8">
      <w:pPr>
        <w:spacing w:line="480" w:lineRule="auto"/>
        <w:rPr>
          <w:szCs w:val="24"/>
        </w:rPr>
      </w:pPr>
      <w:r>
        <w:rPr>
          <w:szCs w:val="24"/>
        </w:rPr>
        <w:t xml:space="preserve">Novel linkage and QTL mapping approaches </w:t>
      </w:r>
      <w:r w:rsidR="004B6277">
        <w:rPr>
          <w:szCs w:val="24"/>
        </w:rPr>
        <w:fldChar w:fldCharType="begin" w:fldLock="1"/>
      </w:r>
      <w:r w:rsidR="004B6277">
        <w:rPr>
          <w:szCs w:val="24"/>
        </w:rPr>
        <w:instrText>ADDIN CSL_CITATION {"citationItems":[{"id":"ITEM-1","itemData":{"DOI":"10.1534/genetics.120.303080","ISSN":"0016-6731","abstract":"In developing countries, the sweetpotato, Ipomoea batatas (L.) Lam. ( 2 n = 6 x = 90 ) , is an important autopolyploid species, both socially and economically. However, quantitative trait loci (QTL) mapping has remained limited due to its genetic complexity. Current fixed-effect models can fit only a single QTL and are generally hard to interpret. Here, we report the use of a random-effect model approach to map multiple QTL based on score statistics in a sweetpotato biparental population (‘Beauregard’ × ‘Tanzania’) with 315 full-sibs. Phenotypic data were collected for eight yield component traits in six environments in Peru, and jointly adjusted means were obtained using mixed-effect models. An integrated linkage map consisting of 30,684 markers distributed along 15 linkage groups (LGs) was used to obtain the genotype conditional probabilities of putative QTL at every centiMorgan position. Multiple interval mapping was performed using our R package QTL poly and detected a total of 13 QTL, ranging from none to four QTL per trait, which explained up to 55% of the total variance. Some regions, such as those on LGs 3 and 15, were consistently detected among root number and yield traits, and provided a basis for candidate gene search. In addition, some QTL were found to affect commercial and noncommercial root traits distinctly. Further best linear unbiased predictions were decomposed into additive allele effects and were used to compute multiple QTL-based breeding values for selection. Together with quantitative genotyping and its appropriate usage in linkage analyses, this QTL mapping methodology will facilitate the use of genomic tools in sweetpotato breeding as well as in other autopolyploids.","author":[{"dropping-particle":"","family":"Silva Pereira","given":"Guilherme","non-dropping-particle":"da","parse-names":false,"suffix":""},{"dropping-particle":"","family":"Gemenet","given":"Dorcus C.","non-dropping-particle":"","parse-names":false,"suffix":""},{"dropping-particle":"","family":"Mollinari","given":"Marcelo","non-dropping-particle":"","parse-names":false,"suffix":""},{"dropping-particle":"","family":"Olukolu","given":"Bode A.","non-dropping-particle":"","parse-names":false,"suffix":""},{"dropping-particle":"","family":"Wood","given":"Joshua C.","non-dropping-particle":"","parse-names":false,"suffix":""},{"dropping-particle":"","family":"Diaz","given":"Federico","non-dropping-particle":"","parse-names":false,"suffix":""},{"dropping-particle":"","family":"Mosquera","given":"Veronica","non-dropping-particle":"","parse-names":false,"suffix":""},{"dropping-particle":"","family":"Gruneberg","given":"Wolfgang J.","non-dropping-particle":"","parse-names":false,"suffix":""},{"dropping-particle":"","family":"Khan","given":"Awais","non-dropping-particle":"","parse-names":false,"suffix":""},{"dropping-particle":"","family":"Buell","given":"C. Robin","non-dropping-particle":"","parse-names":false,"suffix":""},{"dropping-particle":"","family":"Yencho","given":"G. Craig","non-dropping-particle":"","parse-names":false,"suffix":""},{"dropping-particle":"","family":"Zeng","given":"Zhao-Bang","non-dropping-particle":"","parse-names":false,"suffix":""}],"container-title":"Genetics","id":"ITEM-1","issue":"3","issued":{"date-parts":[["2020","7"]]},"page":"579-595","title":"Multiple QTL Mapping in Autopolyploids: A Random-Effect Model Approach with Application in a Hexaploid Sweetpotato Full-Sib Population","type":"article-journal","volume":"215"},"uris":["http://www.mendeley.com/documents/?uuid=7b0fb0f9-a760-488d-99a4-203eafe615f4"]},{"id":"ITEM-2","itemData":{"DOI":"10.1534/g3.119.400620","ISSN":"2160-1836","abstract":"The hexaploid sweetpotato ( Ipomoea batatas (L.) Lam., 2n = 6x = 90) is an important staple food crop worldwide and plays a vital role in alleviating famine in developing countries. Due to its high ploidy level, genetic studies in sweetpotato lag behind major diploid crops significantly. We built an ultra-dense multilocus integrated genetic map and characterized the inheritance system in a sweetpotato full-sib family using our newly developed software, MAPpoly. The resulting genetic map revealed 96.5% collinearity between I. batatas and its diploid relative I. trifida . We computed the genotypic probabilities across the whole genome for all individuals in the mapping population and inferred their complete hexaploid haplotypes. We provide evidence that most of the meiotic configurations (73.3%) were resolved in bivalents, although a small portion of multivalent signatures (15.7%), among other inconclusive configurations (11.0%), were also observed. Except for low levels of preferential pairing in linkage group 2, we observed a hexasomic inheritance mechanism in all linkage groups. We propose that the hexasomic-bivalent inheritance promotes stability to the allelic transmission in sweetpotato.","author":[{"dropping-particle":"","family":"Mollinari","given":"Marcelo","non-dropping-particle":"","parse-names":false,"suffix":""},{"dropping-particle":"","family":"Olukolu","given":"Bode A.","non-dropping-particle":"","parse-names":false,"suffix":""},{"dropping-particle":"","family":"Pereira","given":"Guilherme S.","non-dropping-particle":"","parse-names":false,"suffix":""},{"dropping-particle":"","family":"Khan","given":"Awais","non-dropping-particle":"","parse-names":false,"suffix":""},{"dropping-particle":"","family":"Gemenet","given":"Dorcus","non-dropping-particle":"","parse-names":false,"suffix":""},{"dropping-particle":"","family":"Yencho","given":"G. Craig","non-dropping-particle":"","parse-names":false,"suffix":""},{"dropping-particle":"","family":"Zeng","given":"Zhao-Bang","non-dropping-particle":"","parse-names":false,"suffix":""}],"container-title":"G3: Genes|Genomes|Genetics","id":"ITEM-2","issue":"1","issued":{"date-parts":[["2020","1","15"]]},"page":"281-292","title":"Unraveling the Hexaploid Sweetpotato Inheritance Using Ultra-Dense Multilocus Mapping","type":"article-journal","volume":"10"},"uris":["http://www.mendeley.com/documents/?uuid=8ae2dca3-9149-4d54-8e01-7b310132dd74"]}],"mendeley":{"formattedCitation":"(da Silva Pereira et al., 2020; Mollinari et al., 2020)","plainTextFormattedCitation":"(da Silva Pereira et al., 2020; Mollinari et al., 2020)","previouslyFormattedCitation":"(da Silva Pereira et al., 2020; Mollinari et al., 2020)"},"properties":{"noteIndex":0},"schema":"https://github.com/citation-style-language/schema/raw/master/csl-citation.json"}</w:instrText>
      </w:r>
      <w:r w:rsidR="004B6277">
        <w:rPr>
          <w:szCs w:val="24"/>
        </w:rPr>
        <w:fldChar w:fldCharType="separate"/>
      </w:r>
      <w:r w:rsidR="004B6277" w:rsidRPr="004B6277">
        <w:rPr>
          <w:noProof/>
          <w:szCs w:val="24"/>
        </w:rPr>
        <w:t>(da Silva Pereira et al., 2020; Mollinari et al., 2020)</w:t>
      </w:r>
      <w:r w:rsidR="004B6277">
        <w:rPr>
          <w:szCs w:val="24"/>
        </w:rPr>
        <w:fldChar w:fldCharType="end"/>
      </w:r>
      <w:r>
        <w:rPr>
          <w:szCs w:val="24"/>
        </w:rPr>
        <w:t xml:space="preserve"> have allowed to explore new </w:t>
      </w:r>
      <w:r w:rsidR="003A20F3">
        <w:rPr>
          <w:szCs w:val="24"/>
        </w:rPr>
        <w:t xml:space="preserve">horizons when studying genetics of polyploid species. Particularly, </w:t>
      </w:r>
      <w:r w:rsidR="00A260DA">
        <w:rPr>
          <w:szCs w:val="24"/>
        </w:rPr>
        <w:fldChar w:fldCharType="begin" w:fldLock="1"/>
      </w:r>
      <w:r w:rsidR="00652EE0">
        <w:rPr>
          <w:szCs w:val="24"/>
        </w:rPr>
        <w:instrText>ADDIN CSL_CITATION {"citationItems":[{"id":"ITEM-1","itemData":{"DOI":"10.1534/g3.119.400620","ISSN":"2160-1836","abstract":"The hexaploid sweetpotato ( Ipomoea batatas (L.) Lam., 2n = 6x = 90) is an important staple food crop worldwide and plays a vital role in alleviating famine in developing countries. Due to its high ploidy level, genetic studies in sweetpotato lag behind major diploid crops significantly. We built an ultra-dense multilocus integrated genetic map and characterized the inheritance system in a sweetpotato full-sib family using our newly developed software, MAPpoly. The resulting genetic map revealed 96.5% collinearity between I. batatas and its diploid relative I. trifida . We computed the genotypic probabilities across the whole genome for all individuals in the mapping population and inferred their complete hexaploid haplotypes. We provide evidence that most of the meiotic configurations (73.3%) were resolved in bivalents, although a small portion of multivalent signatures (15.7%), among other inconclusive configurations (11.0%), were also observed. Except for low levels of preferential pairing in linkage group 2, we observed a hexasomic inheritance mechanism in all linkage groups. We propose that the hexasomic-bivalent inheritance promotes stability to the allelic transmission in sweetpotato.","author":[{"dropping-particle":"","family":"Mollinari","given":"Marcelo","non-dropping-particle":"","parse-names":false,"suffix":""},{"dropping-particle":"","family":"Olukolu","given":"Bode A.","non-dropping-particle":"","parse-names":false,"suffix":""},{"dropping-particle":"","family":"Pereira","given":"Guilherme S.","non-dropping-particle":"","parse-names":false,"suffix":""},{"dropping-particle":"","family":"Khan","given":"Awais","non-dropping-particle":"","parse-names":false,"suffix":""},{"dropping-particle":"","family":"Gemenet","given":"Dorcus","non-dropping-particle":"","parse-names":false,"suffix":""},{"dropping-particle":"","family":"Yencho","given":"G. Craig","non-dropping-particle":"","parse-names":false,"suffix":""},{"dropping-particle":"","family":"Zeng","given":"Zhao-Bang","non-dropping-particle":"","parse-names":false,"suffix":""}],"container-title":"G3: Genes|Genomes|Genetics","id":"ITEM-1","issue":"1","issued":{"date-parts":[["2020","1","15"]]},"page":"281-292","title":"Unraveling the Hexaploid Sweetpotato Inheritance Using Ultra-Dense Multilocus Mapping","type":"article-journal","volume":"10"},"uris":["http://www.mendeley.com/documents/?uuid=8ae2dca3-9149-4d54-8e01-7b310132dd74"]}],"mendeley":{"formattedCitation":"(Mollinari et al., 2020)","manualFormatting":"Mollinari et al. (2020)","plainTextFormattedCitation":"(Mollinari et al., 2020)","previouslyFormattedCitation":"(Mollinari et al., 2020)"},"properties":{"noteIndex":0},"schema":"https://github.com/citation-style-language/schema/raw/master/csl-citation.json"}</w:instrText>
      </w:r>
      <w:r w:rsidR="00A260DA">
        <w:rPr>
          <w:szCs w:val="24"/>
        </w:rPr>
        <w:fldChar w:fldCharType="separate"/>
      </w:r>
      <w:r w:rsidR="00A260DA" w:rsidRPr="00A260DA">
        <w:rPr>
          <w:noProof/>
          <w:szCs w:val="24"/>
        </w:rPr>
        <w:t xml:space="preserve">Mollinari et al. </w:t>
      </w:r>
      <w:r w:rsidR="00A260DA">
        <w:rPr>
          <w:noProof/>
          <w:szCs w:val="24"/>
        </w:rPr>
        <w:t>(</w:t>
      </w:r>
      <w:r w:rsidR="00A260DA" w:rsidRPr="00A260DA">
        <w:rPr>
          <w:noProof/>
          <w:szCs w:val="24"/>
        </w:rPr>
        <w:t>2020)</w:t>
      </w:r>
      <w:r w:rsidR="00A260DA">
        <w:rPr>
          <w:szCs w:val="24"/>
        </w:rPr>
        <w:fldChar w:fldCharType="end"/>
      </w:r>
      <w:r w:rsidR="00A74956">
        <w:rPr>
          <w:szCs w:val="24"/>
        </w:rPr>
        <w:t xml:space="preserve"> </w:t>
      </w:r>
      <w:r w:rsidR="00A74956" w:rsidRPr="00A74956">
        <w:rPr>
          <w:szCs w:val="24"/>
        </w:rPr>
        <w:t>present</w:t>
      </w:r>
      <w:r w:rsidR="00A74956">
        <w:rPr>
          <w:szCs w:val="24"/>
        </w:rPr>
        <w:t>ed</w:t>
      </w:r>
      <w:r w:rsidR="00A74956" w:rsidRPr="00A74956">
        <w:rPr>
          <w:szCs w:val="24"/>
        </w:rPr>
        <w:t xml:space="preserve"> a detailed characterization of the inheritance system in </w:t>
      </w:r>
      <w:r w:rsidR="00D44A57">
        <w:rPr>
          <w:szCs w:val="24"/>
        </w:rPr>
        <w:t>an even</w:t>
      </w:r>
      <w:r w:rsidR="007B28A1">
        <w:rPr>
          <w:szCs w:val="24"/>
        </w:rPr>
        <w:t xml:space="preserve"> more</w:t>
      </w:r>
      <w:r w:rsidR="00A74956" w:rsidRPr="00A74956">
        <w:rPr>
          <w:szCs w:val="24"/>
        </w:rPr>
        <w:t xml:space="preserve"> complex </w:t>
      </w:r>
      <w:r w:rsidR="00A87478">
        <w:rPr>
          <w:szCs w:val="24"/>
        </w:rPr>
        <w:t>auto</w:t>
      </w:r>
      <w:r w:rsidR="00A74956">
        <w:rPr>
          <w:szCs w:val="24"/>
        </w:rPr>
        <w:t xml:space="preserve">polyploid </w:t>
      </w:r>
      <w:r w:rsidR="00A74956" w:rsidRPr="00A74956">
        <w:rPr>
          <w:szCs w:val="24"/>
        </w:rPr>
        <w:t>species,</w:t>
      </w:r>
      <w:r w:rsidR="00A74956">
        <w:rPr>
          <w:szCs w:val="24"/>
        </w:rPr>
        <w:t xml:space="preserve"> the hexaploid</w:t>
      </w:r>
      <w:r w:rsidR="00A74956" w:rsidRPr="00A74956">
        <w:rPr>
          <w:szCs w:val="24"/>
        </w:rPr>
        <w:t xml:space="preserve"> sweetpotato</w:t>
      </w:r>
      <w:r w:rsidR="00A22FE5">
        <w:rPr>
          <w:szCs w:val="24"/>
        </w:rPr>
        <w:t xml:space="preserve">, </w:t>
      </w:r>
      <w:r w:rsidR="00A74956" w:rsidRPr="00A74956">
        <w:rPr>
          <w:i/>
          <w:iCs/>
          <w:szCs w:val="24"/>
        </w:rPr>
        <w:t>Ipomoea batatas</w:t>
      </w:r>
      <w:r w:rsidR="00A74956" w:rsidRPr="00A74956">
        <w:rPr>
          <w:szCs w:val="24"/>
        </w:rPr>
        <w:t xml:space="preserve"> </w:t>
      </w:r>
      <w:r w:rsidR="00A74956">
        <w:rPr>
          <w:szCs w:val="24"/>
        </w:rPr>
        <w:t>(</w:t>
      </w:r>
      <m:oMath>
        <m:r>
          <w:rPr>
            <w:rFonts w:ascii="Cambria Math" w:hAnsi="Cambria Math"/>
            <w:szCs w:val="24"/>
          </w:rPr>
          <m:t>2n=6x=90</m:t>
        </m:r>
      </m:oMath>
      <w:r w:rsidR="00A74956">
        <w:rPr>
          <w:szCs w:val="24"/>
        </w:rPr>
        <w:t>)</w:t>
      </w:r>
      <w:r w:rsidR="003A20F3">
        <w:rPr>
          <w:szCs w:val="24"/>
        </w:rPr>
        <w:t>.</w:t>
      </w:r>
      <w:r w:rsidR="00A74956">
        <w:rPr>
          <w:szCs w:val="24"/>
        </w:rPr>
        <w:t xml:space="preserve"> </w:t>
      </w:r>
      <w:r w:rsidR="00B178A1">
        <w:rPr>
          <w:szCs w:val="24"/>
        </w:rPr>
        <w:t xml:space="preserve">As the </w:t>
      </w:r>
      <w:r w:rsidR="00B178A1" w:rsidRPr="00B178A1">
        <w:rPr>
          <w:szCs w:val="24"/>
        </w:rPr>
        <w:t xml:space="preserve">inheritance pattern from parents </w:t>
      </w:r>
      <w:r w:rsidR="00B178A1">
        <w:rPr>
          <w:szCs w:val="24"/>
        </w:rPr>
        <w:t>to</w:t>
      </w:r>
      <w:r w:rsidR="00B178A1" w:rsidRPr="00B178A1">
        <w:rPr>
          <w:szCs w:val="24"/>
        </w:rPr>
        <w:t xml:space="preserve"> </w:t>
      </w:r>
      <w:r w:rsidR="00AA4E22">
        <w:rPr>
          <w:szCs w:val="24"/>
        </w:rPr>
        <w:t>progeny</w:t>
      </w:r>
      <w:r w:rsidR="00B178A1">
        <w:rPr>
          <w:szCs w:val="24"/>
        </w:rPr>
        <w:t xml:space="preserve"> </w:t>
      </w:r>
      <w:r w:rsidR="00180864">
        <w:rPr>
          <w:szCs w:val="24"/>
        </w:rPr>
        <w:t>had</w:t>
      </w:r>
      <w:r w:rsidR="00B178A1">
        <w:rPr>
          <w:szCs w:val="24"/>
        </w:rPr>
        <w:t xml:space="preserve"> be</w:t>
      </w:r>
      <w:r w:rsidR="00180864">
        <w:rPr>
          <w:szCs w:val="24"/>
        </w:rPr>
        <w:t>en</w:t>
      </w:r>
      <w:r w:rsidR="00B178A1">
        <w:rPr>
          <w:szCs w:val="24"/>
        </w:rPr>
        <w:t xml:space="preserve"> unraveled</w:t>
      </w:r>
      <w:r w:rsidR="003A20F3">
        <w:rPr>
          <w:szCs w:val="24"/>
        </w:rPr>
        <w:t xml:space="preserve">, </w:t>
      </w:r>
      <w:r w:rsidR="004B6277">
        <w:rPr>
          <w:szCs w:val="24"/>
        </w:rPr>
        <w:fldChar w:fldCharType="begin" w:fldLock="1"/>
      </w:r>
      <w:r w:rsidR="004B6277">
        <w:rPr>
          <w:szCs w:val="24"/>
        </w:rPr>
        <w:instrText>ADDIN CSL_CITATION {"citationItems":[{"id":"ITEM-1","itemData":{"DOI":"10.1534/genetics.120.303080","ISSN":"0016-6731","abstract":"In developing countries, the sweetpotato, Ipomoea batatas (L.) Lam. ( 2 n = 6 x = 90 ) , is an important autopolyploid species, both socially and economically. However, quantitative trait loci (QTL) mapping has remained limited due to its genetic complexity. Current fixed-effect models can fit only a single QTL and are generally hard to interpret. Here, we report the use of a random-effect model approach to map multiple QTL based on score statistics in a sweetpotato biparental population (‘Beauregard’ × ‘Tanzania’) with 315 full-sibs. Phenotypic data were collected for eight yield component traits in six environments in Peru, and jointly adjusted means were obtained using mixed-effect models. An integrated linkage map consisting of 30,684 markers distributed along 15 linkage groups (LGs) was used to obtain the genotype conditional probabilities of putative QTL at every centiMorgan position. Multiple interval mapping was performed using our R package QTL poly and detected a total of 13 QTL, ranging from none to four QTL per trait, which explained up to 55% of the total variance. Some regions, such as those on LGs 3 and 15, were consistently detected among root number and yield traits, and provided a basis for candidate gene search. In addition, some QTL were found to affect commercial and noncommercial root traits distinctly. Further best linear unbiased predictions were decomposed into additive allele effects and were used to compute multiple QTL-based breeding values for selection. Together with quantitative genotyping and its appropriate usage in linkage analyses, this QTL mapping methodology will facilitate the use of genomic tools in sweetpotato breeding as well as in other autopolyploids.","author":[{"dropping-particle":"","family":"Silva Pereira","given":"Guilherme","non-dropping-particle":"da","parse-names":false,"suffix":""},{"dropping-particle":"","family":"Gemenet","given":"Dorcus C.","non-dropping-particle":"","parse-names":false,"suffix":""},{"dropping-particle":"","family":"Mollinari","given":"Marcelo","non-dropping-particle":"","parse-names":false,"suffix":""},{"dropping-particle":"","family":"Olukolu","given":"Bode A.","non-dropping-particle":"","parse-names":false,"suffix":""},{"dropping-particle":"","family":"Wood","given":"Joshua C.","non-dropping-particle":"","parse-names":false,"suffix":""},{"dropping-particle":"","family":"Diaz","given":"Federico","non-dropping-particle":"","parse-names":false,"suffix":""},{"dropping-particle":"","family":"Mosquera","given":"Veronica","non-dropping-particle":"","parse-names":false,"suffix":""},{"dropping-particle":"","family":"Gruneberg","given":"Wolfgang J.","non-dropping-particle":"","parse-names":false,"suffix":""},{"dropping-particle":"","family":"Khan","given":"Awais","non-dropping-particle":"","parse-names":false,"suffix":""},{"dropping-particle":"","family":"Buell","given":"C. Robin","non-dropping-particle":"","parse-names":false,"suffix":""},{"dropping-particle":"","family":"Yencho","given":"G. Craig","non-dropping-particle":"","parse-names":false,"suffix":""},{"dropping-particle":"","family":"Zeng","given":"Zhao-Bang","non-dropping-particle":"","parse-names":false,"suffix":""}],"container-title":"Genetics","id":"ITEM-1","issue":"3","issued":{"date-parts":[["2020","7"]]},"page":"579-595","title":"Multiple QTL Mapping in Autopolyploids: A Random-Effect Model Approach with Application in a Hexaploid Sweetpotato Full-Sib Population","type":"article-journal","volume":"215"},"uris":["http://www.mendeley.com/documents/?uuid=7b0fb0f9-a760-488d-99a4-203eafe615f4"]}],"mendeley":{"formattedCitation":"(da Silva Pereira et al., 2020)","manualFormatting":"da Silva Pereira et al. (2020)","plainTextFormattedCitation":"(da Silva Pereira et al., 2020)","previouslyFormattedCitation":"(da Silva Pereira et al., 2020)"},"properties":{"noteIndex":0},"schema":"https://github.com/citation-style-language/schema/raw/master/csl-citation.json"}</w:instrText>
      </w:r>
      <w:r w:rsidR="004B6277">
        <w:rPr>
          <w:szCs w:val="24"/>
        </w:rPr>
        <w:fldChar w:fldCharType="separate"/>
      </w:r>
      <w:r w:rsidR="004B6277" w:rsidRPr="004B6277">
        <w:rPr>
          <w:noProof/>
          <w:szCs w:val="24"/>
        </w:rPr>
        <w:t xml:space="preserve">da Silva Pereira et al. </w:t>
      </w:r>
      <w:r w:rsidR="004B6277">
        <w:rPr>
          <w:noProof/>
          <w:szCs w:val="24"/>
        </w:rPr>
        <w:t>(</w:t>
      </w:r>
      <w:r w:rsidR="004B6277" w:rsidRPr="004B6277">
        <w:rPr>
          <w:noProof/>
          <w:szCs w:val="24"/>
        </w:rPr>
        <w:t>2020)</w:t>
      </w:r>
      <w:r w:rsidR="004B6277">
        <w:rPr>
          <w:szCs w:val="24"/>
        </w:rPr>
        <w:fldChar w:fldCharType="end"/>
      </w:r>
      <w:r w:rsidR="004B6277">
        <w:rPr>
          <w:szCs w:val="24"/>
        </w:rPr>
        <w:t xml:space="preserve"> </w:t>
      </w:r>
      <w:r w:rsidR="00B178A1">
        <w:rPr>
          <w:szCs w:val="24"/>
        </w:rPr>
        <w:t>were able to estimate identity-by-descent</w:t>
      </w:r>
      <w:r w:rsidR="001B0A97">
        <w:rPr>
          <w:szCs w:val="24"/>
        </w:rPr>
        <w:t xml:space="preserve"> (IBD)-based</w:t>
      </w:r>
      <w:r w:rsidR="00AA4E22">
        <w:rPr>
          <w:szCs w:val="24"/>
        </w:rPr>
        <w:t xml:space="preserve"> </w:t>
      </w:r>
      <w:r w:rsidR="00A87478">
        <w:rPr>
          <w:szCs w:val="24"/>
        </w:rPr>
        <w:t xml:space="preserve">additive </w:t>
      </w:r>
      <w:r w:rsidR="00860632">
        <w:rPr>
          <w:szCs w:val="24"/>
        </w:rPr>
        <w:t>relationship</w:t>
      </w:r>
      <w:r w:rsidR="00A924EA">
        <w:rPr>
          <w:szCs w:val="24"/>
        </w:rPr>
        <w:t xml:space="preserve"> along</w:t>
      </w:r>
      <w:r w:rsidR="00AA4E22">
        <w:rPr>
          <w:szCs w:val="24"/>
        </w:rPr>
        <w:t xml:space="preserve"> the genetic map</w:t>
      </w:r>
      <w:r w:rsidR="00860632">
        <w:rPr>
          <w:szCs w:val="24"/>
        </w:rPr>
        <w:t>, which</w:t>
      </w:r>
      <w:r w:rsidR="001B0A97">
        <w:rPr>
          <w:szCs w:val="24"/>
        </w:rPr>
        <w:t xml:space="preserve"> </w:t>
      </w:r>
      <w:r w:rsidR="009C1D34">
        <w:rPr>
          <w:szCs w:val="24"/>
        </w:rPr>
        <w:t>wa</w:t>
      </w:r>
      <w:r w:rsidR="001B0A97">
        <w:rPr>
          <w:szCs w:val="24"/>
        </w:rPr>
        <w:t>s</w:t>
      </w:r>
      <w:r w:rsidR="00276599">
        <w:rPr>
          <w:szCs w:val="24"/>
        </w:rPr>
        <w:t xml:space="preserve"> ultimately</w:t>
      </w:r>
      <w:r w:rsidR="001B0A97">
        <w:rPr>
          <w:szCs w:val="24"/>
        </w:rPr>
        <w:t xml:space="preserve"> used in </w:t>
      </w:r>
      <w:r w:rsidR="00276599">
        <w:rPr>
          <w:szCs w:val="24"/>
        </w:rPr>
        <w:t>a</w:t>
      </w:r>
      <w:r w:rsidR="001B0A97">
        <w:rPr>
          <w:szCs w:val="24"/>
        </w:rPr>
        <w:t xml:space="preserve"> mixed model </w:t>
      </w:r>
      <w:r w:rsidR="00276599">
        <w:rPr>
          <w:szCs w:val="24"/>
        </w:rPr>
        <w:t>approach, facilitating multiple QTL mapping</w:t>
      </w:r>
      <w:r>
        <w:rPr>
          <w:szCs w:val="24"/>
        </w:rPr>
        <w:t>.</w:t>
      </w:r>
      <w:r w:rsidR="003A20F3">
        <w:rPr>
          <w:szCs w:val="24"/>
        </w:rPr>
        <w:t xml:space="preserve"> </w:t>
      </w:r>
      <w:r w:rsidR="00A74956">
        <w:rPr>
          <w:szCs w:val="24"/>
        </w:rPr>
        <w:t xml:space="preserve">In tetraploid potato, </w:t>
      </w:r>
      <w:r w:rsidR="007B28A1">
        <w:rPr>
          <w:szCs w:val="24"/>
        </w:rPr>
        <w:t xml:space="preserve">double reduction has been documented </w:t>
      </w:r>
      <w:r w:rsidR="00180864">
        <w:rPr>
          <w:szCs w:val="24"/>
        </w:rPr>
        <w:t>for</w:t>
      </w:r>
      <w:r w:rsidR="007B28A1">
        <w:rPr>
          <w:szCs w:val="24"/>
        </w:rPr>
        <w:t xml:space="preserve"> several mapping populations</w:t>
      </w:r>
      <w:r w:rsidR="00B971F9">
        <w:rPr>
          <w:szCs w:val="24"/>
        </w:rPr>
        <w:t xml:space="preserve"> </w:t>
      </w:r>
      <w:r w:rsidR="00B971F9">
        <w:rPr>
          <w:szCs w:val="24"/>
        </w:rPr>
        <w:fldChar w:fldCharType="begin" w:fldLock="1"/>
      </w:r>
      <w:r w:rsidR="00AA4E22">
        <w:rPr>
          <w:szCs w:val="24"/>
        </w:rPr>
        <w:instrText>ADDIN CSL_CITATION {"citationItems":[{"id":"ITEM-1","itemData":{"DOI":"10.1534/genetics.115.181008","ISSN":"19432631","PMID":"26377683","abstract":"ORCID IDs: 0000-0002-0665-6508 (P.M.B.); 0000-0003-4388-9244 (R.E.V.) ABSTRACT The creation of genetic linkage maps in polyploid species has been a long-standing problem for which various approaches have been proposed. In the case of autopolyploids, a commonly used simplification is that random bivalents form during meiosis. This leads to relatively straightforward estimation of recombination frequencies using maximum likelihood, from which a genetic map can be derived. However, autopolyploids such as tetraploid potato (Solanum tuberosum L.) may exhibit additional features, such as double reduction, not normally encountered in diploid or allopolyploid species. In this study, we produced a high-density linkage map of tetraploid potato and used it to identify regions of double reduction in a biparental mapping population. The frequency of multivalents required to produce this degree of double reduction was determined through simulation. We also determined the effect that multivalents or preferential pairing between homologous chromosomes has on linkage mapping. Low levels of multivalents or preferential pairing do not adversely affect map construction when highly informative marker types and phases are used. We reveal the double-reduction landscape in tetraploid potato, clearly showing that this phenomenon increases with distance from the centromeres. P OLYPLOID species constitute a very important group among cultivated crops. Polyploids themselves can be further divided into auto-and allopolyploids, with autopoly-ploids showing random association between homologous chromosomes and allopolyploids showing nonrandom or preferential pairing during meiosis. Linkage mapping in au-topolyploid species remains a challenging exercise despite recent advances in genotyping technology and mapping meth-odology. Breeding work in many autopolyploid crops has yet to benefit from the use of markers in breeding programs. This is partly due to the lack of software to perform linkage mapping and QTL analysis in polyploids but is also due to the complicated nature of autopolyploid genomes and genet-ics. The software program TetraploidMap (Hackett and Luo 2003) is a notable exception to this but is constrained by the relatively low numbers of markers it can handle (currently 800 is the maximum) and the need to manually assign marker phase, which may become infeasible with large data sets. One autopolyploid species in which large advances in genetic analysis have been made is t…","author":[{"dropping-particle":"","family":"Bourke","given":"Peter M.","non-dropping-particle":"","parse-names":false,"suffix":""},{"dropping-particle":"","family":"Voorrips","given":"Roeland E.","non-dropping-particle":"","parse-names":false,"suffix":""},{"dropping-particle":"","family":"Visser","given":"Richard G F","non-dropping-particle":"","parse-names":false,"suffix":""},{"dropping-particle":"","family":"Maliepaard","given":"Chris","non-dropping-particle":"","parse-names":false,"suffix":""}],"container-title":"Genetics","id":"ITEM-1","issue":"3","issued":{"date-parts":[["2015"]]},"page":"853-863","title":"The double-reduction landscape in tetraploid potato as revealed by a high-density linkage map","type":"article-journal","volume":"201"},"uris":["http://www.mendeley.com/documents/?uuid=e2a8ac21-d5d6-4a60-b223-61ff944b76dc"]}],"mendeley":{"formattedCitation":"(Bourke et al., 2015)","manualFormatting":"(e.g. Bourke et al., 2015)","plainTextFormattedCitation":"(Bourke et al., 2015)","previouslyFormattedCitation":"(Bourke et al., 2015)"},"properties":{"noteIndex":0},"schema":"https://github.com/citation-style-language/schema/raw/master/csl-citation.json"}</w:instrText>
      </w:r>
      <w:r w:rsidR="00B971F9">
        <w:rPr>
          <w:szCs w:val="24"/>
        </w:rPr>
        <w:fldChar w:fldCharType="separate"/>
      </w:r>
      <w:r w:rsidR="00B971F9" w:rsidRPr="00B971F9">
        <w:rPr>
          <w:noProof/>
          <w:szCs w:val="24"/>
        </w:rPr>
        <w:t>(</w:t>
      </w:r>
      <w:r w:rsidR="00B971F9">
        <w:rPr>
          <w:noProof/>
          <w:szCs w:val="24"/>
        </w:rPr>
        <w:t xml:space="preserve">e.g. </w:t>
      </w:r>
      <w:r w:rsidR="00B971F9" w:rsidRPr="00B971F9">
        <w:rPr>
          <w:noProof/>
          <w:szCs w:val="24"/>
        </w:rPr>
        <w:t>Bourke et al., 2015)</w:t>
      </w:r>
      <w:r w:rsidR="00B971F9">
        <w:rPr>
          <w:szCs w:val="24"/>
        </w:rPr>
        <w:fldChar w:fldCharType="end"/>
      </w:r>
      <w:r w:rsidR="007B28A1">
        <w:rPr>
          <w:szCs w:val="24"/>
        </w:rPr>
        <w:t xml:space="preserve">, but these studies lack a comprehensive assessment of </w:t>
      </w:r>
      <w:r w:rsidR="007B28A1" w:rsidRPr="007B28A1">
        <w:rPr>
          <w:szCs w:val="24"/>
        </w:rPr>
        <w:t>multivalent formation and preferential chromosome pairing</w:t>
      </w:r>
      <w:r w:rsidR="00A74956">
        <w:rPr>
          <w:szCs w:val="24"/>
        </w:rPr>
        <w:t xml:space="preserve">. In addition, single-QTL models </w:t>
      </w:r>
      <w:r w:rsidR="00276599">
        <w:rPr>
          <w:szCs w:val="24"/>
        </w:rPr>
        <w:t>used so far</w:t>
      </w:r>
      <w:r w:rsidR="00180864">
        <w:rPr>
          <w:szCs w:val="24"/>
        </w:rPr>
        <w:t xml:space="preserve"> </w:t>
      </w:r>
      <w:r w:rsidR="00A74956">
        <w:rPr>
          <w:szCs w:val="24"/>
        </w:rPr>
        <w:t xml:space="preserve">may have </w:t>
      </w:r>
      <w:r w:rsidR="007B28A1">
        <w:rPr>
          <w:szCs w:val="24"/>
        </w:rPr>
        <w:t>hindered</w:t>
      </w:r>
      <w:r w:rsidR="00A74956">
        <w:rPr>
          <w:szCs w:val="24"/>
        </w:rPr>
        <w:t xml:space="preserve"> the discovery of putative loci underlying the variation of agriculturally important traits</w:t>
      </w:r>
      <w:r w:rsidR="007B28A1">
        <w:rPr>
          <w:szCs w:val="24"/>
        </w:rPr>
        <w:t xml:space="preserve"> in </w:t>
      </w:r>
      <w:r w:rsidR="00095C2C">
        <w:rPr>
          <w:szCs w:val="24"/>
        </w:rPr>
        <w:t>the species</w:t>
      </w:r>
      <w:r w:rsidR="00A74956">
        <w:rPr>
          <w:szCs w:val="24"/>
        </w:rPr>
        <w:t xml:space="preserve">. </w:t>
      </w:r>
    </w:p>
    <w:p w14:paraId="2BC8C2C4" w14:textId="138D4BCD" w:rsidR="00310124" w:rsidRDefault="008A6DD8" w:rsidP="008A6DD8">
      <w:pPr>
        <w:spacing w:line="480" w:lineRule="auto"/>
        <w:rPr>
          <w:szCs w:val="24"/>
        </w:rPr>
      </w:pPr>
      <w:r w:rsidRPr="00FA763C">
        <w:rPr>
          <w:szCs w:val="24"/>
        </w:rPr>
        <w:lastRenderedPageBreak/>
        <w:t xml:space="preserve">The advancement of molecular technologies and analytical </w:t>
      </w:r>
      <w:r w:rsidR="008A658D">
        <w:rPr>
          <w:szCs w:val="24"/>
        </w:rPr>
        <w:t>methods</w:t>
      </w:r>
      <w:r w:rsidR="00A22FE5">
        <w:rPr>
          <w:szCs w:val="24"/>
        </w:rPr>
        <w:t>,</w:t>
      </w:r>
      <w:r w:rsidRPr="00FA763C">
        <w:rPr>
          <w:szCs w:val="24"/>
        </w:rPr>
        <w:t xml:space="preserve"> </w:t>
      </w:r>
      <w:r w:rsidR="00A22FE5">
        <w:rPr>
          <w:szCs w:val="24"/>
        </w:rPr>
        <w:t>coupled with newly collected data,</w:t>
      </w:r>
      <w:r w:rsidR="00A22FE5" w:rsidRPr="00FA763C">
        <w:rPr>
          <w:szCs w:val="24"/>
        </w:rPr>
        <w:t xml:space="preserve"> </w:t>
      </w:r>
      <w:r w:rsidRPr="00FA763C">
        <w:rPr>
          <w:szCs w:val="24"/>
        </w:rPr>
        <w:t xml:space="preserve">have made it </w:t>
      </w:r>
      <w:r w:rsidR="001A25FF" w:rsidRPr="00FA763C">
        <w:rPr>
          <w:szCs w:val="24"/>
        </w:rPr>
        <w:t>valuable</w:t>
      </w:r>
      <w:r w:rsidRPr="00FA763C">
        <w:rPr>
          <w:szCs w:val="24"/>
        </w:rPr>
        <w:t xml:space="preserve"> to re-analyze the B2721 potato mapping population</w:t>
      </w:r>
      <w:r w:rsidR="00A22FE5">
        <w:rPr>
          <w:szCs w:val="24"/>
        </w:rPr>
        <w:t xml:space="preserve">, derived from </w:t>
      </w:r>
      <w:r w:rsidR="00A22FE5" w:rsidRPr="00A22FE5">
        <w:rPr>
          <w:szCs w:val="24"/>
        </w:rPr>
        <w:t>‘Atlantic’</w:t>
      </w:r>
      <w:r w:rsidR="00A22FE5">
        <w:rPr>
          <w:szCs w:val="24"/>
        </w:rPr>
        <w:t xml:space="preserve"> cultivar</w:t>
      </w:r>
      <w:r w:rsidR="003A20F3">
        <w:rPr>
          <w:szCs w:val="24"/>
        </w:rPr>
        <w:t xml:space="preserve"> </w:t>
      </w:r>
      <w:r w:rsidR="003A20F3">
        <w:rPr>
          <w:szCs w:val="24"/>
        </w:rPr>
        <w:fldChar w:fldCharType="begin" w:fldLock="1"/>
      </w:r>
      <w:r w:rsidR="00CB11AE">
        <w:rPr>
          <w:szCs w:val="24"/>
        </w:rPr>
        <w:instrText>ADDIN CSL_CITATION {"citationItems":[{"id":"ITEM-1","itemData":{"DOI":"10.1007/s00122-010-1429-z","ISBN":"0012201014","ISSN":"00405752","PMID":"20803134","abstract":"Internal heat necrosis (IHN) is a physiological disorder of potato tubers. We developed a linkage map of tetraploid potato using AFLP and SSR markers, and mapped QTL for mean severity and percent incidence of IHN. Phenotypic data indicated that the distribution of IHN is skewed toward resistance. Late foliage maturity was slightly but significantly correlated with increased IHN symptoms. The linkage map for 'Atlantic', the IHN-susceptible parent, covered 1034.4 cM and included 13 linkage groups, and the map for B1829-5, the IHN-resistant parent, covered 940.2 cM and contained 14 linkage groups. QTL for increased resistance to IHN were located on chromosomes IV, V, and groups VII and X of 'Atlantic', and on group VII of B1829-5 in at least 2 of 3 years. The QTL explained between 4.5 and 29.4% of the variation for mean severity, and from 3.7 to 14.5% of the variation for percent incidence. Most QTL detected were dominant, and associated with decreased IHN symptoms. One SSR and 13 AFLP markers that were linked to IHN were tested in a second population. One AFLP marker was associated with decreased symptoms in both populations. The SSR marker was not associated with IHN in the second population, but was closely linked in repulsion to another marker that was associated with IHN, and had the same (negative) effect on the trait as the SSR marker did in the first population. The correlation between maturity and IHN may be partially explained by the presence of markers on chromosome V that are linked to both traits. This research represents the first molecular genetic research of IHN in potato.","author":[{"dropping-particle":"","family":"McCord","given":"P. H.","non-dropping-particle":"","parse-names":false,"suffix":""},{"dropping-particle":"","family":"Sosinski","given":"B. R.","non-dropping-particle":"","parse-names":false,"suffix":""},{"dropping-particle":"","family":"Haynes","given":"K. G.","non-dropping-particle":"","parse-names":false,"suffix":""},{"dropping-particle":"","family":"Clough","given":"M. E.","non-dropping-particle":"","parse-names":false,"suffix":""},{"dropping-particle":"","family":"Yencho","given":"G. C.","non-dropping-particle":"","parse-names":false,"suffix":""}],"container-title":"Theoretical and Applied Genetics","id":"ITEM-1","issue":"1","issued":{"date-parts":[["2011"]]},"page":"129-142","title":"QTL mapping of internal heat necrosis in tetraploid potato","type":"article-journal","volume":"122"},"uris":["http://www.mendeley.com/documents/?uuid=16f48372-37bd-4241-8a1f-01d29f8220e4"]},{"id":"ITEM-2","itemData":{"DOI":"10.1007/s00122-017-2941-1","ISSN":"00405752","abstract":"A tetraploid potato population was mapped for internal heat necrosis (IHN) using the Infinium ® 8303 potato SNP array, and QTL for IHN were identified on chromosomes 1, 5, 9 and 12 that explained 28.21{%} of the variation for incidence and 25.3{%} of the variation for severity. This research represents a significant step forward in our understanding of IHN, and sets the stage for future research focused on testing the utility of these markers in additional breeding populations. ","author":[{"dropping-particle":"","family":"Schumann","given":"Mitchell J.","non-dropping-particle":"","parse-names":false,"suffix":""},{"dropping-particle":"","family":"Zeng","given":"Zhao Bang","non-dropping-particle":"","parse-names":false,"suffix":""},{"dropping-particle":"","family":"Clough","given":"Mark E.","non-dropping-particle":"","parse-names":false,"suffix":""},{"dropping-particle":"","family":"Yencho","given":"G. Craig","non-dropping-particle":"","parse-names":false,"suffix":""}],"container-title":"Theoretical and Applied Genetics","id":"ITEM-2","issue":"10","issued":{"date-parts":[["2017"]]},"page":"2045-2056","publisher":"Springer Berlin Heidelberg","title":"Linkage map construction and QTL analysis for internal heat necrosis in autotetraploid potato","type":"article-journal","volume":"130"},"uris":["http://www.mendeley.com/documents/?uuid=bbff72ee-bc73-4644-b2c3-35c9077b1263"]},{"id":"ITEM-3","itemData":{"DOI":"10.2135/cropsci2010.02.0108","ISSN":"0011183X","abstract":"Potato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Science","id":"ITEM-3","issue":"2","issued":{"date-parts":[["2011"]]},"page":"771-785","title":"Linkage mapping and QTL analysis of agronomic traits in tetraploid potato (Solanum tuberosum subsp. tuberosum)","type":"article-journal","volume":"51"},"uris":["http://www.mendeley.com/documents/?uuid=876b9664-4086-45d0-bf6b-004ec7069dc6"]}],"mendeley":{"formattedCitation":"(McCord et al., 2011b, 2011a; Schumann et al., 2017)","plainTextFormattedCitation":"(McCord et al., 2011b, 2011a; Schumann et al., 2017)","previouslyFormattedCitation":"(McCord et al., 2011b, 2011a; Schumann et al., 2017)"},"properties":{"noteIndex":0},"schema":"https://github.com/citation-style-language/schema/raw/master/csl-citation.json"}</w:instrText>
      </w:r>
      <w:r w:rsidR="003A20F3">
        <w:rPr>
          <w:szCs w:val="24"/>
        </w:rPr>
        <w:fldChar w:fldCharType="separate"/>
      </w:r>
      <w:r w:rsidR="00B62456" w:rsidRPr="00B62456">
        <w:rPr>
          <w:noProof/>
          <w:szCs w:val="24"/>
        </w:rPr>
        <w:t>(McCord et al., 2011b, 2011a; Schumann et al., 2017)</w:t>
      </w:r>
      <w:r w:rsidR="003A20F3">
        <w:rPr>
          <w:szCs w:val="24"/>
        </w:rPr>
        <w:fldChar w:fldCharType="end"/>
      </w:r>
      <w:r w:rsidRPr="00FA763C">
        <w:rPr>
          <w:szCs w:val="24"/>
        </w:rPr>
        <w:t xml:space="preserve">. We </w:t>
      </w:r>
      <w:r w:rsidR="003A20F3">
        <w:rPr>
          <w:szCs w:val="24"/>
        </w:rPr>
        <w:t xml:space="preserve">performed </w:t>
      </w:r>
      <w:r w:rsidR="0093720B">
        <w:rPr>
          <w:szCs w:val="24"/>
        </w:rPr>
        <w:t>SNP</w:t>
      </w:r>
      <w:r w:rsidR="003A20F3">
        <w:rPr>
          <w:szCs w:val="24"/>
        </w:rPr>
        <w:t xml:space="preserve"> dosage calling</w:t>
      </w:r>
      <w:r w:rsidRPr="00FA763C">
        <w:rPr>
          <w:szCs w:val="24"/>
        </w:rPr>
        <w:t>, created a</w:t>
      </w:r>
      <w:r w:rsidR="0093720B">
        <w:rPr>
          <w:szCs w:val="24"/>
        </w:rPr>
        <w:t xml:space="preserve"> fully phased, integrated </w:t>
      </w:r>
      <w:r w:rsidRPr="00FA763C">
        <w:rPr>
          <w:szCs w:val="24"/>
        </w:rPr>
        <w:t xml:space="preserve">linkage map, and </w:t>
      </w:r>
      <w:r w:rsidR="0006676C">
        <w:rPr>
          <w:szCs w:val="24"/>
        </w:rPr>
        <w:t>carried out multiple</w:t>
      </w:r>
      <w:r w:rsidRPr="00FA763C">
        <w:rPr>
          <w:szCs w:val="24"/>
        </w:rPr>
        <w:t xml:space="preserve"> QTL</w:t>
      </w:r>
      <w:r w:rsidR="0093720B">
        <w:rPr>
          <w:szCs w:val="24"/>
        </w:rPr>
        <w:t>-based</w:t>
      </w:r>
      <w:r w:rsidRPr="00FA763C">
        <w:rPr>
          <w:szCs w:val="24"/>
        </w:rPr>
        <w:t xml:space="preserve"> analyses</w:t>
      </w:r>
      <w:r w:rsidR="003A20F3">
        <w:rPr>
          <w:szCs w:val="24"/>
        </w:rPr>
        <w:t xml:space="preserve"> </w:t>
      </w:r>
      <w:r w:rsidRPr="00FA763C">
        <w:rPr>
          <w:szCs w:val="24"/>
        </w:rPr>
        <w:t xml:space="preserve">for </w:t>
      </w:r>
      <w:r w:rsidR="003A20F3" w:rsidRPr="00FA763C">
        <w:rPr>
          <w:szCs w:val="24"/>
        </w:rPr>
        <w:t>yield, foliage maturity</w:t>
      </w:r>
      <w:r w:rsidRPr="00FA763C">
        <w:rPr>
          <w:szCs w:val="24"/>
        </w:rPr>
        <w:t xml:space="preserve">, dry matter, specific </w:t>
      </w:r>
      <w:r w:rsidR="00645130" w:rsidRPr="00FA763C">
        <w:rPr>
          <w:szCs w:val="24"/>
        </w:rPr>
        <w:t>gravity,</w:t>
      </w:r>
      <w:r w:rsidR="003A20F3">
        <w:rPr>
          <w:szCs w:val="24"/>
        </w:rPr>
        <w:t xml:space="preserve"> and</w:t>
      </w:r>
      <w:r w:rsidR="003A20F3" w:rsidRPr="003A20F3">
        <w:rPr>
          <w:szCs w:val="24"/>
        </w:rPr>
        <w:t xml:space="preserve"> </w:t>
      </w:r>
      <w:r w:rsidR="003A20F3" w:rsidRPr="00FA763C">
        <w:rPr>
          <w:szCs w:val="24"/>
        </w:rPr>
        <w:t>skin texture</w:t>
      </w:r>
      <w:r w:rsidR="00FD77D0">
        <w:rPr>
          <w:szCs w:val="24"/>
        </w:rPr>
        <w:t xml:space="preserve"> evaluated for four years</w:t>
      </w:r>
      <w:r w:rsidRPr="00FA763C">
        <w:rPr>
          <w:szCs w:val="24"/>
        </w:rPr>
        <w:t xml:space="preserve">. This has allowed us to </w:t>
      </w:r>
      <w:r w:rsidR="001A25FF">
        <w:rPr>
          <w:szCs w:val="24"/>
        </w:rPr>
        <w:t xml:space="preserve">infer the tetraploid inheritance mechanisms from a linkage analysis perspective and to </w:t>
      </w:r>
      <w:r w:rsidRPr="00FA763C">
        <w:rPr>
          <w:szCs w:val="24"/>
        </w:rPr>
        <w:t xml:space="preserve">better understand these traits at the genetic level as well as </w:t>
      </w:r>
      <w:r w:rsidR="007214BF">
        <w:rPr>
          <w:szCs w:val="24"/>
        </w:rPr>
        <w:t xml:space="preserve">to </w:t>
      </w:r>
      <w:r w:rsidRPr="00FA763C">
        <w:rPr>
          <w:szCs w:val="24"/>
        </w:rPr>
        <w:t>bring breeders closer to MAS.</w:t>
      </w:r>
    </w:p>
    <w:p w14:paraId="08FAE2EA" w14:textId="77777777" w:rsidR="008A209A" w:rsidRPr="00FA763C" w:rsidRDefault="008A209A" w:rsidP="008A6DD8">
      <w:pPr>
        <w:spacing w:line="480" w:lineRule="auto"/>
        <w:rPr>
          <w:szCs w:val="24"/>
        </w:rPr>
      </w:pPr>
    </w:p>
    <w:p w14:paraId="4FE4A45B" w14:textId="2D34FFF0" w:rsidR="00DE23E8" w:rsidRPr="00FA763C" w:rsidRDefault="006E69FC" w:rsidP="008A6DD8">
      <w:pPr>
        <w:pStyle w:val="Heading1"/>
        <w:spacing w:line="480" w:lineRule="auto"/>
      </w:pPr>
      <w:r w:rsidRPr="00FA763C">
        <w:t>Material and Methods</w:t>
      </w:r>
    </w:p>
    <w:p w14:paraId="2A036738" w14:textId="4C786F93" w:rsidR="006E69FC" w:rsidRPr="00FA763C" w:rsidRDefault="006E69FC" w:rsidP="006E69FC">
      <w:pPr>
        <w:pStyle w:val="Heading2"/>
        <w:spacing w:line="480" w:lineRule="auto"/>
      </w:pPr>
      <w:r w:rsidRPr="00FA763C">
        <w:t xml:space="preserve">Mapping population and </w:t>
      </w:r>
      <w:r w:rsidR="004F1DB5">
        <w:t>field experiment</w:t>
      </w:r>
    </w:p>
    <w:p w14:paraId="5419441C" w14:textId="19AC0182" w:rsidR="00497F7D" w:rsidRPr="00E45CBE" w:rsidRDefault="00DC2964" w:rsidP="00DC2964">
      <w:pPr>
        <w:spacing w:line="480" w:lineRule="auto"/>
        <w:rPr>
          <w:szCs w:val="24"/>
          <w:rPrChange w:id="9" w:author="Marcelo Mollinari" w:date="2020-07-19T21:28:00Z">
            <w:rPr>
              <w:szCs w:val="24"/>
              <w:lang w:val="pt-BR"/>
            </w:rPr>
          </w:rPrChange>
        </w:rPr>
      </w:pPr>
      <w:r>
        <w:rPr>
          <w:szCs w:val="24"/>
        </w:rPr>
        <w:t>The cross</w:t>
      </w:r>
      <w:r w:rsidR="0031336A" w:rsidRPr="00497F7D">
        <w:rPr>
          <w:szCs w:val="24"/>
        </w:rPr>
        <w:t xml:space="preserve"> </w:t>
      </w:r>
      <w:r w:rsidR="0031336A">
        <w:rPr>
          <w:szCs w:val="24"/>
        </w:rPr>
        <w:t>‘</w:t>
      </w:r>
      <w:r w:rsidR="0031336A" w:rsidRPr="00497F7D">
        <w:rPr>
          <w:szCs w:val="24"/>
        </w:rPr>
        <w:t>Atlantic</w:t>
      </w:r>
      <w:r w:rsidR="0031336A">
        <w:rPr>
          <w:szCs w:val="24"/>
        </w:rPr>
        <w:t>’</w:t>
      </w:r>
      <w:r w:rsidR="0031336A" w:rsidRPr="00497F7D">
        <w:rPr>
          <w:szCs w:val="24"/>
        </w:rPr>
        <w:t xml:space="preserve"> </w:t>
      </w:r>
      <w:r w:rsidR="0031336A">
        <w:rPr>
          <w:rFonts w:cs="Times New Roman"/>
          <w:szCs w:val="24"/>
        </w:rPr>
        <w:t>×</w:t>
      </w:r>
      <w:r w:rsidR="0031336A" w:rsidRPr="00497F7D">
        <w:rPr>
          <w:szCs w:val="24"/>
        </w:rPr>
        <w:t xml:space="preserve"> B1829-5</w:t>
      </w:r>
      <w:r w:rsidR="0031336A">
        <w:rPr>
          <w:szCs w:val="24"/>
        </w:rPr>
        <w:t xml:space="preserve"> resulted in </w:t>
      </w:r>
      <w:r w:rsidR="00645130">
        <w:rPr>
          <w:szCs w:val="24"/>
        </w:rPr>
        <w:t>156</w:t>
      </w:r>
      <w:r w:rsidR="00497F7D" w:rsidRPr="00497F7D">
        <w:rPr>
          <w:szCs w:val="24"/>
        </w:rPr>
        <w:t xml:space="preserve"> progen</w:t>
      </w:r>
      <w:r w:rsidR="0031336A">
        <w:rPr>
          <w:szCs w:val="24"/>
        </w:rPr>
        <w:t>ies</w:t>
      </w:r>
      <w:r w:rsidR="00AA704E">
        <w:rPr>
          <w:szCs w:val="24"/>
        </w:rPr>
        <w:t>. T</w:t>
      </w:r>
      <w:r w:rsidR="0031336A">
        <w:rPr>
          <w:szCs w:val="24"/>
        </w:rPr>
        <w:t>h</w:t>
      </w:r>
      <w:r w:rsidR="00C32482">
        <w:rPr>
          <w:szCs w:val="24"/>
        </w:rPr>
        <w:t>is</w:t>
      </w:r>
      <w:r w:rsidR="0031336A">
        <w:rPr>
          <w:szCs w:val="24"/>
        </w:rPr>
        <w:t xml:space="preserve"> </w:t>
      </w:r>
      <w:r w:rsidR="00AA704E">
        <w:rPr>
          <w:szCs w:val="24"/>
        </w:rPr>
        <w:t xml:space="preserve">so-called </w:t>
      </w:r>
      <w:r w:rsidR="0031336A">
        <w:rPr>
          <w:szCs w:val="24"/>
        </w:rPr>
        <w:t>B2721</w:t>
      </w:r>
      <w:r w:rsidR="00180864">
        <w:rPr>
          <w:szCs w:val="24"/>
        </w:rPr>
        <w:t xml:space="preserve"> mapping</w:t>
      </w:r>
      <w:r w:rsidR="0031336A">
        <w:rPr>
          <w:szCs w:val="24"/>
        </w:rPr>
        <w:t xml:space="preserve"> population</w:t>
      </w:r>
      <w:r w:rsidRPr="00DC2964">
        <w:rPr>
          <w:szCs w:val="24"/>
        </w:rPr>
        <w:t xml:space="preserve"> </w:t>
      </w:r>
      <w:r>
        <w:rPr>
          <w:szCs w:val="24"/>
        </w:rPr>
        <w:t xml:space="preserve">has </w:t>
      </w:r>
      <w:r w:rsidR="00024E99">
        <w:rPr>
          <w:szCs w:val="24"/>
        </w:rPr>
        <w:t>been</w:t>
      </w:r>
      <w:r w:rsidRPr="00497F7D">
        <w:rPr>
          <w:szCs w:val="24"/>
        </w:rPr>
        <w:t xml:space="preserve"> chosen based on its segregation for </w:t>
      </w:r>
      <w:r w:rsidR="00180864">
        <w:rPr>
          <w:szCs w:val="24"/>
        </w:rPr>
        <w:t>internal heat necrosis (</w:t>
      </w:r>
      <w:r w:rsidRPr="00497F7D">
        <w:rPr>
          <w:szCs w:val="24"/>
        </w:rPr>
        <w:t>IHN</w:t>
      </w:r>
      <w:r w:rsidR="00180864">
        <w:rPr>
          <w:szCs w:val="24"/>
        </w:rPr>
        <w:t xml:space="preserve">), a non-pathogenic physiological disorder characterized by brownish spots in the tuber </w:t>
      </w:r>
      <w:r w:rsidR="00180864" w:rsidRPr="00180864">
        <w:rPr>
          <w:szCs w:val="24"/>
        </w:rPr>
        <w:t>parenchyma</w:t>
      </w:r>
      <w:r w:rsidR="00180864">
        <w:rPr>
          <w:szCs w:val="24"/>
        </w:rPr>
        <w:t xml:space="preserve"> </w:t>
      </w:r>
      <w:r w:rsidR="00180864">
        <w:rPr>
          <w:szCs w:val="24"/>
        </w:rPr>
        <w:fldChar w:fldCharType="begin" w:fldLock="1"/>
      </w:r>
      <w:r w:rsidR="00180864">
        <w:rPr>
          <w:szCs w:val="24"/>
        </w:rPr>
        <w:instrText>ADDIN CSL_CITATION {"citationItems":[{"id":"ITEM-1","itemData":{"DOI":"10.1007/s12230-008-9008-4","ISSN":"1099209X","abstract":"Non-pathogenic necroses of potato tubers have been described in the literature since the early 20th century using different names including internal rust spot, internal browning, physiological internal necrosis, internal brown fleck, chocolate spot, internal brown spot and internal heat necrosis. These reports very likely describe either the same, or a collection of similar disorders, falling under the general umbrella of \"internal necrosis\", with the expression of symptoms being significantly altered via genotype by environment interactions. A number of widely-grown cultivars (e.g. 'Russet Burbank', 'Atlantic' and 'Yukon Gold') are susceptible to internal necrosis, making it an economically significant problem. In Atlantic, this syndrome has been termed internal heat necrosis (IHN) in the eastern United States by several investigators because heat and drought are believed to be important triggers of this condition. Investigators in the midwestern and western United States term this same or similar disorder internal brown spot (IBS). IHN and IBS are an internal physiological disorder of potato characterized by brownish red necrotic patches of parenchymal tissue that typically, though not always, occur along and/or inside the vascular ring. Several reports indicate that IHN is most commonly associated with the vascular ring tissue near the apical end of the tuber, but IHN may form anywhere in the tuber. In many cases, it is very difficult to distinguish between IHN and IBS, and several overlapping environmental factors are associated with each of these disorders. High day and night temperatures early in the growing season, combined with low rainfall, have been shown to increase the frequency and severity of IHN and IBS in several cultivars. Considerable research has examined the role of calcium in ameliorating IHN and IBS expression. Much of this work suggests an important role for calcium in the development of IHN, but other biotic and abiotic factors undoubtedly affect IHN and IBS expression. The biochemistry and genetics behind internal necroses of potato have historically been the least-researched facets of this problem. Research has shown that enzymes involved in protecting cells from oxidative damage may be involved, and heritability studies have demonstrated that broad-sense heritability for IHN resistance is high. This review seeks to outline previous work on physiological internal necroses of potato due to high temperatures, summarize our curren…","author":[{"dropping-particle":"","family":"Yencho","given":"G. Craig","non-dropping-particle":"","parse-names":false,"suffix":""},{"dropping-particle":"","family":"McCord","given":"Per H.","non-dropping-particle":"","parse-names":false,"suffix":""},{"dropping-particle":"","family":"Haynes","given":"Kathleen G.","non-dropping-particle":"","parse-names":false,"suffix":""},{"dropping-particle":"","family":"Sterrett","given":"S. B.Rikki","non-dropping-particle":"","parse-names":false,"suffix":""}],"container-title":"American Journal of Potato Research","id":"ITEM-1","issue":"1","issued":{"date-parts":[["2008"]]},"page":"69-76","title":"Internal heat necrosis of potato - A review","type":"article-journal","volume":"85"},"uris":["http://www.mendeley.com/documents/?uuid=7f0ba90a-11f2-413f-b03a-a83ffbcb5eb3"]}],"mendeley":{"formattedCitation":"(Yencho et al., 2008)","plainTextFormattedCitation":"(Yencho et al., 2008)","previouslyFormattedCitation":"(Yencho et al., 2008)"},"properties":{"noteIndex":0},"schema":"https://github.com/citation-style-language/schema/raw/master/csl-citation.json"}</w:instrText>
      </w:r>
      <w:r w:rsidR="00180864">
        <w:rPr>
          <w:szCs w:val="24"/>
        </w:rPr>
        <w:fldChar w:fldCharType="separate"/>
      </w:r>
      <w:r w:rsidR="00180864" w:rsidRPr="00180864">
        <w:rPr>
          <w:noProof/>
          <w:szCs w:val="24"/>
        </w:rPr>
        <w:t>(Yencho et al., 2008)</w:t>
      </w:r>
      <w:r w:rsidR="00180864">
        <w:rPr>
          <w:szCs w:val="24"/>
        </w:rPr>
        <w:fldChar w:fldCharType="end"/>
      </w:r>
      <w:r w:rsidR="00024E99">
        <w:rPr>
          <w:szCs w:val="24"/>
        </w:rPr>
        <w:t xml:space="preserve">. </w:t>
      </w:r>
      <w:r>
        <w:rPr>
          <w:szCs w:val="24"/>
        </w:rPr>
        <w:t>‘</w:t>
      </w:r>
      <w:r w:rsidRPr="00497F7D">
        <w:rPr>
          <w:szCs w:val="24"/>
        </w:rPr>
        <w:t>Atlantic</w:t>
      </w:r>
      <w:r>
        <w:rPr>
          <w:szCs w:val="24"/>
        </w:rPr>
        <w:t>’</w:t>
      </w:r>
      <w:r w:rsidR="007E2BCA">
        <w:rPr>
          <w:szCs w:val="24"/>
        </w:rPr>
        <w:t xml:space="preserve"> is</w:t>
      </w:r>
      <w:r w:rsidR="00024E99">
        <w:rPr>
          <w:szCs w:val="24"/>
        </w:rPr>
        <w:t xml:space="preserve"> </w:t>
      </w:r>
      <w:r>
        <w:rPr>
          <w:szCs w:val="24"/>
        </w:rPr>
        <w:t xml:space="preserve">susceptible </w:t>
      </w:r>
      <w:r w:rsidR="00024E99">
        <w:rPr>
          <w:szCs w:val="24"/>
        </w:rPr>
        <w:t>to IHN,</w:t>
      </w:r>
      <w:r w:rsidR="009C437D">
        <w:rPr>
          <w:szCs w:val="24"/>
        </w:rPr>
        <w:t xml:space="preserve"> whereas</w:t>
      </w:r>
      <w:r w:rsidR="00024E99">
        <w:rPr>
          <w:szCs w:val="24"/>
        </w:rPr>
        <w:t xml:space="preserve"> </w:t>
      </w:r>
      <w:r w:rsidR="00024E99" w:rsidRPr="00497F7D">
        <w:rPr>
          <w:szCs w:val="24"/>
        </w:rPr>
        <w:t>B1829-5</w:t>
      </w:r>
      <w:r w:rsidR="00024E99">
        <w:rPr>
          <w:szCs w:val="24"/>
        </w:rPr>
        <w:t>,</w:t>
      </w:r>
      <w:r w:rsidR="00024E99" w:rsidRPr="00497F7D">
        <w:rPr>
          <w:szCs w:val="24"/>
        </w:rPr>
        <w:t xml:space="preserve"> a</w:t>
      </w:r>
      <w:r w:rsidR="00024E99">
        <w:rPr>
          <w:szCs w:val="24"/>
        </w:rPr>
        <w:t>n advanced</w:t>
      </w:r>
      <w:r w:rsidR="00024E99" w:rsidRPr="00497F7D">
        <w:rPr>
          <w:szCs w:val="24"/>
        </w:rPr>
        <w:t xml:space="preserve"> round white clone from the USDA-ARS Beltsville potato breeding program</w:t>
      </w:r>
      <w:r w:rsidR="00024E99">
        <w:rPr>
          <w:szCs w:val="24"/>
        </w:rPr>
        <w:t>, is</w:t>
      </w:r>
      <w:r>
        <w:rPr>
          <w:szCs w:val="24"/>
        </w:rPr>
        <w:t xml:space="preserve"> resistant. </w:t>
      </w:r>
      <w:r w:rsidR="00024E99">
        <w:rPr>
          <w:szCs w:val="24"/>
        </w:rPr>
        <w:t>T</w:t>
      </w:r>
      <w:r>
        <w:rPr>
          <w:szCs w:val="24"/>
        </w:rPr>
        <w:t xml:space="preserve">he population also </w:t>
      </w:r>
      <w:r w:rsidRPr="00497F7D">
        <w:rPr>
          <w:szCs w:val="24"/>
        </w:rPr>
        <w:t xml:space="preserve">segregates for other agronomic traits </w:t>
      </w:r>
      <w:r>
        <w:rPr>
          <w:szCs w:val="24"/>
        </w:rPr>
        <w:t>of interest</w:t>
      </w:r>
      <w:r w:rsidR="00024E99">
        <w:rPr>
          <w:szCs w:val="24"/>
        </w:rPr>
        <w:t>, and these will be our focus in this work</w:t>
      </w:r>
      <w:r w:rsidR="00180864">
        <w:rPr>
          <w:szCs w:val="24"/>
        </w:rPr>
        <w:t xml:space="preserve">, although IHN related traits will also be </w:t>
      </w:r>
      <w:r w:rsidR="007E2BCA">
        <w:rPr>
          <w:szCs w:val="24"/>
        </w:rPr>
        <w:t>considered</w:t>
      </w:r>
      <w:r w:rsidR="00497F7D" w:rsidRPr="00497F7D">
        <w:rPr>
          <w:szCs w:val="24"/>
        </w:rPr>
        <w:t xml:space="preserve">. </w:t>
      </w:r>
      <w:r w:rsidR="00024E99">
        <w:rPr>
          <w:szCs w:val="24"/>
        </w:rPr>
        <w:t xml:space="preserve">B2721 </w:t>
      </w:r>
      <w:r w:rsidR="00DC7211">
        <w:rPr>
          <w:szCs w:val="24"/>
        </w:rPr>
        <w:t xml:space="preserve">was </w:t>
      </w:r>
      <w:r w:rsidR="00024E99" w:rsidRPr="00497F7D">
        <w:rPr>
          <w:szCs w:val="24"/>
        </w:rPr>
        <w:t xml:space="preserve">previously evaluated in 2006, 2007 and 2008 </w:t>
      </w:r>
      <w:r w:rsidR="00180864">
        <w:rPr>
          <w:szCs w:val="24"/>
        </w:rPr>
        <w:fldChar w:fldCharType="begin" w:fldLock="1"/>
      </w:r>
      <w:r w:rsidR="00CB11AE">
        <w:rPr>
          <w:szCs w:val="24"/>
        </w:rPr>
        <w:instrText>ADDIN CSL_CITATION {"citationItems":[{"id":"ITEM-1","itemData":{"DOI":"10.2135/cropsci2010.02.0108","ISSN":"0011183X","abstract":"Potato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Science","id":"ITEM-1","issue":"2","issued":{"date-parts":[["2011"]]},"page":"771-785","title":"Linkage mapping and QTL analysis of agronomic traits in tetraploid potato (Solanum tuberosum subsp. tuberosum)","type":"article-journal","volume":"51"},"uris":["http://www.mendeley.com/documents/?uuid=876b9664-4086-45d0-bf6b-004ec7069dc6"]},{"id":"ITEM-2","itemData":{"DOI":"10.1007/s00122-010-1429-z","ISBN":"0012201014","ISSN":"00405752","PMID":"20803134","abstract":"Internal heat necrosis (IHN) is a physiological disorder of potato tubers. We developed a linkage map of tetraploid potato using AFLP and SSR markers, and mapped QTL for mean severity and percent incidence of IHN. Phenotypic data indicated that the distribution of IHN is skewed toward resistance. Late foliage maturity was slightly but significantly correlated with increased IHN symptoms. The linkage map for 'Atlantic', the IHN-susceptible parent, covered 1034.4 cM and included 13 linkage groups, and the map for B1829-5, the IHN-resistant parent, covered 940.2 cM and contained 14 linkage groups. QTL for increased resistance to IHN were located on chromosomes IV, V, and groups VII and X of 'Atlantic', and on group VII of B1829-5 in at least 2 of 3 years. The QTL explained between 4.5 and 29.4% of the variation for mean severity, and from 3.7 to 14.5% of the variation for percent incidence. Most QTL detected were dominant, and associated with decreased IHN symptoms. One SSR and 13 AFLP markers that were linked to IHN were tested in a second population. One AFLP marker was associated with decreased symptoms in both populations. The SSR marker was not associated with IHN in the second population, but was closely linked in repulsion to another marker that was associated with IHN, and had the same (negative) effect on the trait as the SSR marker did in the first population. The correlation between maturity and IHN may be partially explained by the presence of markers on chromosome V that are linked to both traits. This research represents the first molecular genetic research of IHN in potato.","author":[{"dropping-particle":"","family":"McCord","given":"P. H.","non-dropping-particle":"","parse-names":false,"suffix":""},{"dropping-particle":"","family":"Sosinski","given":"B. R.","non-dropping-particle":"","parse-names":false,"suffix":""},{"dropping-particle":"","family":"Haynes","given":"K. G.","non-dropping-particle":"","parse-names":false,"suffix":""},{"dropping-particle":"","family":"Clough","given":"M. E.","non-dropping-particle":"","parse-names":false,"suffix":""},{"dropping-particle":"","family":"Yencho","given":"G. C.","non-dropping-particle":"","parse-names":false,"suffix":""}],"container-title":"Theoretical and Applied Genetics","id":"ITEM-2","issue":"1","issued":{"date-parts":[["2011"]]},"page":"129-142","title":"QTL mapping of internal heat necrosis in tetraploid potato","type":"article-journal","volume":"122"},"uris":["http://www.mendeley.com/documents/?uuid=16f48372-37bd-4241-8a1f-01d29f8220e4"]}],"mendeley":{"formattedCitation":"(McCord et al., 2011a, 2011b)","plainTextFormattedCitation":"(McCord et al., 2011a, 2011b)","previouslyFormattedCitation":"(McCord et al., 2011a, 2011b)"},"properties":{"noteIndex":0},"schema":"https://github.com/citation-style-language/schema/raw/master/csl-citation.json"}</w:instrText>
      </w:r>
      <w:r w:rsidR="00180864">
        <w:rPr>
          <w:szCs w:val="24"/>
        </w:rPr>
        <w:fldChar w:fldCharType="separate"/>
      </w:r>
      <w:r w:rsidR="00B62456" w:rsidRPr="00B62456">
        <w:rPr>
          <w:noProof/>
          <w:szCs w:val="24"/>
        </w:rPr>
        <w:t>(McCord et al., 2011a, 2011b)</w:t>
      </w:r>
      <w:r w:rsidR="00180864">
        <w:rPr>
          <w:szCs w:val="24"/>
        </w:rPr>
        <w:fldChar w:fldCharType="end"/>
      </w:r>
      <w:r w:rsidR="00024E99">
        <w:rPr>
          <w:szCs w:val="24"/>
        </w:rPr>
        <w:t xml:space="preserve"> and </w:t>
      </w:r>
      <w:r w:rsidR="00341B51">
        <w:rPr>
          <w:szCs w:val="24"/>
        </w:rPr>
        <w:t>additional</w:t>
      </w:r>
      <w:r w:rsidR="00024E99">
        <w:rPr>
          <w:szCs w:val="24"/>
        </w:rPr>
        <w:t xml:space="preserve"> data was </w:t>
      </w:r>
      <w:r w:rsidR="00DC7211">
        <w:rPr>
          <w:szCs w:val="24"/>
        </w:rPr>
        <w:t>collected</w:t>
      </w:r>
      <w:r w:rsidR="00024E99">
        <w:rPr>
          <w:szCs w:val="24"/>
        </w:rPr>
        <w:t xml:space="preserve"> in 2014</w:t>
      </w:r>
      <w:r w:rsidR="00024E99" w:rsidRPr="00497F7D">
        <w:rPr>
          <w:szCs w:val="24"/>
        </w:rPr>
        <w:t xml:space="preserve">. </w:t>
      </w:r>
    </w:p>
    <w:p w14:paraId="00A727B3" w14:textId="0F0D9F82" w:rsidR="00497F7D" w:rsidRDefault="00497F7D" w:rsidP="008A6DD8">
      <w:pPr>
        <w:spacing w:line="480" w:lineRule="auto"/>
        <w:rPr>
          <w:szCs w:val="24"/>
        </w:rPr>
      </w:pPr>
      <w:r w:rsidRPr="00497F7D">
        <w:rPr>
          <w:szCs w:val="24"/>
        </w:rPr>
        <w:t>The field design</w:t>
      </w:r>
      <w:r w:rsidR="00024E99">
        <w:rPr>
          <w:szCs w:val="24"/>
        </w:rPr>
        <w:t>s</w:t>
      </w:r>
      <w:r w:rsidRPr="00497F7D">
        <w:rPr>
          <w:szCs w:val="24"/>
        </w:rPr>
        <w:t xml:space="preserve"> for years 2006, 2007 and 2008 </w:t>
      </w:r>
      <w:r w:rsidR="00024E99">
        <w:rPr>
          <w:szCs w:val="24"/>
        </w:rPr>
        <w:t>were</w:t>
      </w:r>
      <w:r w:rsidRPr="00497F7D">
        <w:rPr>
          <w:szCs w:val="24"/>
        </w:rPr>
        <w:t xml:space="preserve"> described by</w:t>
      </w:r>
      <w:r w:rsidR="00CC306C">
        <w:rPr>
          <w:szCs w:val="24"/>
        </w:rPr>
        <w:t xml:space="preserve"> </w:t>
      </w:r>
      <w:r w:rsidR="00CC306C">
        <w:rPr>
          <w:szCs w:val="24"/>
        </w:rPr>
        <w:fldChar w:fldCharType="begin" w:fldLock="1"/>
      </w:r>
      <w:r w:rsidR="00CB11AE">
        <w:rPr>
          <w:szCs w:val="24"/>
        </w:rPr>
        <w:instrText>ADDIN CSL_CITATION {"citationItems":[{"id":"ITEM-1","itemData":{"DOI":"10.2135/cropsci2010.02.0108","ISSN":"0011183X","abstract":"Potato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Science","id":"ITEM-1","issue":"2","issued":{"date-parts":[["2011"]]},"page":"771-785","title":"Linkage mapping and QTL analysis of agronomic traits in tetraploid potato (Solanum tuberosum subsp. tuberosum)","type":"article-journal","volume":"51"},"uris":["http://www.mendeley.com/documents/?uuid=876b9664-4086-45d0-bf6b-004ec7069dc6"]},{"id":"ITEM-2","itemData":{"DOI":"10.1007/s00122-010-1429-z","ISBN":"0012201014","ISSN":"00405752","PMID":"20803134","abstract":"Internal heat necrosis (IHN) is a physiological disorder of potato tubers. We developed a linkage map of tetraploid potato using AFLP and SSR markers, and mapped QTL for mean severity and percent incidence of IHN. Phenotypic data indicated that the distribution of IHN is skewed toward resistance. Late foliage maturity was slightly but significantly correlated with increased IHN symptoms. The linkage map for 'Atlantic', the IHN-susceptible parent, covered 1034.4 cM and included 13 linkage groups, and the map for B1829-5, the IHN-resistant parent, covered 940.2 cM and contained 14 linkage groups. QTL for increased resistance to IHN were located on chromosomes IV, V, and groups VII and X of 'Atlantic', and on group VII of B1829-5 in at least 2 of 3 years. The QTL explained between 4.5 and 29.4% of the variation for mean severity, and from 3.7 to 14.5% of the variation for percent incidence. Most QTL detected were dominant, and associated with decreased IHN symptoms. One SSR and 13 AFLP markers that were linked to IHN were tested in a second population. One AFLP marker was associated with decreased symptoms in both populations. The SSR marker was not associated with IHN in the second population, but was closely linked in repulsion to another marker that was associated with IHN, and had the same (negative) effect on the trait as the SSR marker did in the first population. The correlation between maturity and IHN may be partially explained by the presence of markers on chromosome V that are linked to both traits. This research represents the first molecular genetic research of IHN in potato.","author":[{"dropping-particle":"","family":"McCord","given":"P. H.","non-dropping-particle":"","parse-names":false,"suffix":""},{"dropping-particle":"","family":"Sosinski","given":"B. R.","non-dropping-particle":"","parse-names":false,"suffix":""},{"dropping-particle":"","family":"Haynes","given":"K. G.","non-dropping-particle":"","parse-names":false,"suffix":""},{"dropping-particle":"","family":"Clough","given":"M. E.","non-dropping-particle":"","parse-names":false,"suffix":""},{"dropping-particle":"","family":"Yencho","given":"G. C.","non-dropping-particle":"","parse-names":false,"suffix":""}],"container-title":"Theoretical and Applied Genetics","id":"ITEM-2","issue":"1","issued":{"date-parts":[["2011"]]},"page":"129-142","title":"QTL mapping of internal heat necrosis in tetraploid potato","type":"article-journal","volume":"122"},"uris":["http://www.mendeley.com/documents/?uuid=16f48372-37bd-4241-8a1f-01d29f8220e4"]}],"mendeley":{"formattedCitation":"(McCord et al., 2011a, 2011b)","manualFormatting":"McCord et al. (2011a, 2011b)","plainTextFormattedCitation":"(McCord et al., 2011a, 2011b)","previouslyFormattedCitation":"(McCord et al., 2011a, 2011b)"},"properties":{"noteIndex":0},"schema":"https://github.com/citation-style-language/schema/raw/master/csl-citation.json"}</w:instrText>
      </w:r>
      <w:r w:rsidR="00CC306C">
        <w:rPr>
          <w:szCs w:val="24"/>
        </w:rPr>
        <w:fldChar w:fldCharType="separate"/>
      </w:r>
      <w:r w:rsidR="00CC306C" w:rsidRPr="00CC306C">
        <w:rPr>
          <w:noProof/>
          <w:szCs w:val="24"/>
        </w:rPr>
        <w:t xml:space="preserve">McCord et al. </w:t>
      </w:r>
      <w:r w:rsidR="00CC306C">
        <w:rPr>
          <w:noProof/>
          <w:szCs w:val="24"/>
        </w:rPr>
        <w:t>(</w:t>
      </w:r>
      <w:r w:rsidR="00CC306C" w:rsidRPr="00CC306C">
        <w:rPr>
          <w:noProof/>
          <w:szCs w:val="24"/>
        </w:rPr>
        <w:t>2011a, 2011b)</w:t>
      </w:r>
      <w:r w:rsidR="00CC306C">
        <w:rPr>
          <w:szCs w:val="24"/>
        </w:rPr>
        <w:fldChar w:fldCharType="end"/>
      </w:r>
      <w:r w:rsidR="0021473C">
        <w:rPr>
          <w:szCs w:val="24"/>
        </w:rPr>
        <w:t xml:space="preserve">. </w:t>
      </w:r>
      <w:r w:rsidR="00054912">
        <w:rPr>
          <w:szCs w:val="24"/>
        </w:rPr>
        <w:t>B</w:t>
      </w:r>
      <w:r w:rsidR="0021473C">
        <w:rPr>
          <w:szCs w:val="24"/>
        </w:rPr>
        <w:t>rief</w:t>
      </w:r>
      <w:r w:rsidR="00054912">
        <w:rPr>
          <w:szCs w:val="24"/>
        </w:rPr>
        <w:t>ly</w:t>
      </w:r>
      <w:r w:rsidR="0021473C">
        <w:rPr>
          <w:szCs w:val="24"/>
        </w:rPr>
        <w:t>, in 2006</w:t>
      </w:r>
      <w:r w:rsidR="00054912">
        <w:rPr>
          <w:szCs w:val="24"/>
        </w:rPr>
        <w:t xml:space="preserve">, the population was planted in </w:t>
      </w:r>
      <w:r w:rsidR="00054912" w:rsidRPr="00054912">
        <w:rPr>
          <w:szCs w:val="24"/>
        </w:rPr>
        <w:t xml:space="preserve">an </w:t>
      </w:r>
      <w:proofErr w:type="spellStart"/>
      <w:r w:rsidR="00054912" w:rsidRPr="00054912">
        <w:rPr>
          <w:szCs w:val="24"/>
        </w:rPr>
        <w:t>unreplicated</w:t>
      </w:r>
      <w:proofErr w:type="spellEnd"/>
      <w:r w:rsidR="00054912" w:rsidRPr="00054912">
        <w:rPr>
          <w:szCs w:val="24"/>
        </w:rPr>
        <w:t xml:space="preserve"> trial with six plants per clone</w:t>
      </w:r>
      <w:r w:rsidR="0021473C">
        <w:rPr>
          <w:szCs w:val="24"/>
        </w:rPr>
        <w:t>, whereas in 2007 and 2008</w:t>
      </w:r>
      <w:r w:rsidR="00054912">
        <w:rPr>
          <w:szCs w:val="24"/>
        </w:rPr>
        <w:t>,</w:t>
      </w:r>
      <w:r w:rsidR="0021473C">
        <w:rPr>
          <w:szCs w:val="24"/>
        </w:rPr>
        <w:t xml:space="preserve"> the population</w:t>
      </w:r>
      <w:r w:rsidR="0021473C" w:rsidRPr="00497F7D">
        <w:rPr>
          <w:szCs w:val="24"/>
        </w:rPr>
        <w:t xml:space="preserve"> was planted in two replications with 10 plants per plot in a randomized complete block design</w:t>
      </w:r>
      <w:r w:rsidR="00024E99">
        <w:rPr>
          <w:szCs w:val="24"/>
        </w:rPr>
        <w:t xml:space="preserve">, the same design </w:t>
      </w:r>
      <w:r w:rsidR="00F60DCE">
        <w:rPr>
          <w:szCs w:val="24"/>
        </w:rPr>
        <w:t xml:space="preserve">also </w:t>
      </w:r>
      <w:r w:rsidR="00024E99">
        <w:rPr>
          <w:szCs w:val="24"/>
        </w:rPr>
        <w:t>used i</w:t>
      </w:r>
      <w:r w:rsidRPr="00497F7D">
        <w:rPr>
          <w:szCs w:val="24"/>
        </w:rPr>
        <w:t>n 2014</w:t>
      </w:r>
      <w:r w:rsidR="0021473C">
        <w:rPr>
          <w:szCs w:val="24"/>
        </w:rPr>
        <w:t xml:space="preserve">. All experiments were carried </w:t>
      </w:r>
      <w:r w:rsidR="0021473C">
        <w:rPr>
          <w:szCs w:val="24"/>
        </w:rPr>
        <w:lastRenderedPageBreak/>
        <w:t xml:space="preserve">out </w:t>
      </w:r>
      <w:r w:rsidRPr="00497F7D">
        <w:rPr>
          <w:szCs w:val="24"/>
        </w:rPr>
        <w:t xml:space="preserve">at the Tidewater Research Station </w:t>
      </w:r>
      <w:r w:rsidR="007E2BCA" w:rsidRPr="00497F7D">
        <w:rPr>
          <w:szCs w:val="24"/>
        </w:rPr>
        <w:t>(35°52</w:t>
      </w:r>
      <w:r w:rsidR="007E2BCA">
        <w:rPr>
          <w:szCs w:val="24"/>
        </w:rPr>
        <w:t>'</w:t>
      </w:r>
      <w:r w:rsidR="007E2BCA" w:rsidRPr="00497F7D">
        <w:rPr>
          <w:szCs w:val="24"/>
        </w:rPr>
        <w:t>20</w:t>
      </w:r>
      <w:r w:rsidR="007E2BCA">
        <w:rPr>
          <w:szCs w:val="24"/>
        </w:rPr>
        <w:t>"</w:t>
      </w:r>
      <w:r w:rsidR="00B55FDD">
        <w:rPr>
          <w:szCs w:val="24"/>
        </w:rPr>
        <w:t> </w:t>
      </w:r>
      <w:r w:rsidR="007E2BCA" w:rsidRPr="00497F7D">
        <w:rPr>
          <w:szCs w:val="24"/>
        </w:rPr>
        <w:t>N, 76°39</w:t>
      </w:r>
      <w:r w:rsidR="007E2BCA">
        <w:rPr>
          <w:szCs w:val="24"/>
        </w:rPr>
        <w:t>'</w:t>
      </w:r>
      <w:r w:rsidR="007E2BCA" w:rsidRPr="00497F7D">
        <w:rPr>
          <w:szCs w:val="24"/>
        </w:rPr>
        <w:t>33</w:t>
      </w:r>
      <w:r w:rsidR="007E2BCA">
        <w:rPr>
          <w:szCs w:val="24"/>
        </w:rPr>
        <w:t>"</w:t>
      </w:r>
      <w:r w:rsidR="00B55FDD">
        <w:rPr>
          <w:szCs w:val="24"/>
        </w:rPr>
        <w:t> </w:t>
      </w:r>
      <w:r w:rsidR="007E2BCA" w:rsidRPr="00497F7D">
        <w:rPr>
          <w:szCs w:val="24"/>
        </w:rPr>
        <w:t>W)</w:t>
      </w:r>
      <w:r w:rsidR="007E2BCA">
        <w:rPr>
          <w:szCs w:val="24"/>
        </w:rPr>
        <w:t xml:space="preserve"> </w:t>
      </w:r>
      <w:r w:rsidRPr="00497F7D">
        <w:rPr>
          <w:szCs w:val="24"/>
        </w:rPr>
        <w:t xml:space="preserve">in Plymouth, North Carolina, in a Portsmouth fine sandy loam. </w:t>
      </w:r>
      <w:r w:rsidR="0021473C">
        <w:rPr>
          <w:szCs w:val="24"/>
        </w:rPr>
        <w:t>In 2014,</w:t>
      </w:r>
      <w:r w:rsidRPr="00497F7D">
        <w:rPr>
          <w:szCs w:val="24"/>
        </w:rPr>
        <w:t xml:space="preserve"> </w:t>
      </w:r>
      <w:r w:rsidR="0021473C">
        <w:rPr>
          <w:szCs w:val="24"/>
        </w:rPr>
        <w:t>u</w:t>
      </w:r>
      <w:r w:rsidR="0021473C" w:rsidRPr="00497F7D">
        <w:rPr>
          <w:szCs w:val="24"/>
        </w:rPr>
        <w:t xml:space="preserve">ntreated seed pieces </w:t>
      </w:r>
      <w:r w:rsidR="0021473C">
        <w:rPr>
          <w:szCs w:val="24"/>
        </w:rPr>
        <w:t xml:space="preserve">were planted on </w:t>
      </w:r>
      <w:r w:rsidRPr="00497F7D">
        <w:rPr>
          <w:szCs w:val="24"/>
        </w:rPr>
        <w:t>March 21</w:t>
      </w:r>
      <w:r w:rsidR="0021473C">
        <w:rPr>
          <w:szCs w:val="24"/>
        </w:rPr>
        <w:t xml:space="preserve"> </w:t>
      </w:r>
      <w:r w:rsidRPr="00497F7D">
        <w:rPr>
          <w:szCs w:val="24"/>
        </w:rPr>
        <w:t>and the harvest date was July 15</w:t>
      </w:r>
      <w:r w:rsidR="0021473C">
        <w:rPr>
          <w:szCs w:val="24"/>
        </w:rPr>
        <w:t xml:space="preserve"> (</w:t>
      </w:r>
      <w:r w:rsidRPr="00497F7D">
        <w:rPr>
          <w:szCs w:val="24"/>
        </w:rPr>
        <w:t>a total of 116 days</w:t>
      </w:r>
      <w:r w:rsidR="0021473C">
        <w:rPr>
          <w:szCs w:val="24"/>
        </w:rPr>
        <w:t>)</w:t>
      </w:r>
      <w:r w:rsidRPr="00497F7D">
        <w:rPr>
          <w:szCs w:val="24"/>
        </w:rPr>
        <w:t xml:space="preserve">. Soil amendment and fertilizers were applied as follows: </w:t>
      </w:r>
      <w:r w:rsidR="003824CF">
        <w:rPr>
          <w:szCs w:val="24"/>
        </w:rPr>
        <w:t>l</w:t>
      </w:r>
      <w:r w:rsidRPr="00497F7D">
        <w:rPr>
          <w:szCs w:val="24"/>
        </w:rPr>
        <w:t>ime was applied on February 28, 363</w:t>
      </w:r>
      <w:r w:rsidR="00AF49A6">
        <w:rPr>
          <w:szCs w:val="24"/>
        </w:rPr>
        <w:t xml:space="preserve"> </w:t>
      </w:r>
      <w:r w:rsidRPr="00497F7D">
        <w:rPr>
          <w:szCs w:val="24"/>
        </w:rPr>
        <w:t xml:space="preserve">kg of 15-15-15 fertilizer was applied on February 25, 76 liters of 30% </w:t>
      </w:r>
      <w:r w:rsidR="003824CF">
        <w:rPr>
          <w:szCs w:val="24"/>
        </w:rPr>
        <w:t>n</w:t>
      </w:r>
      <w:r w:rsidRPr="00497F7D">
        <w:rPr>
          <w:szCs w:val="24"/>
        </w:rPr>
        <w:t xml:space="preserve">itrogen was applied on April 9, </w:t>
      </w:r>
      <w:r w:rsidR="003824CF">
        <w:rPr>
          <w:szCs w:val="24"/>
        </w:rPr>
        <w:t>m</w:t>
      </w:r>
      <w:r w:rsidRPr="00497F7D">
        <w:rPr>
          <w:szCs w:val="24"/>
        </w:rPr>
        <w:t xml:space="preserve">etribuzin and </w:t>
      </w:r>
      <w:proofErr w:type="spellStart"/>
      <w:r w:rsidR="003824CF">
        <w:rPr>
          <w:szCs w:val="24"/>
        </w:rPr>
        <w:t>m</w:t>
      </w:r>
      <w:r w:rsidRPr="00497F7D">
        <w:rPr>
          <w:szCs w:val="24"/>
        </w:rPr>
        <w:t>etalochlar</w:t>
      </w:r>
      <w:proofErr w:type="spellEnd"/>
      <w:r w:rsidRPr="00497F7D">
        <w:rPr>
          <w:szCs w:val="24"/>
        </w:rPr>
        <w:t xml:space="preserve"> were applied April 11, a tank mix of zeta-cypermethrin and beta-cyfluthrin was applied on May 12, 1</w:t>
      </w:r>
      <w:r w:rsidR="00AF49A6">
        <w:rPr>
          <w:szCs w:val="24"/>
        </w:rPr>
        <w:t xml:space="preserve"> </w:t>
      </w:r>
      <w:r w:rsidRPr="00497F7D">
        <w:rPr>
          <w:szCs w:val="24"/>
        </w:rPr>
        <w:t xml:space="preserve">kg of manganese </w:t>
      </w:r>
      <w:proofErr w:type="spellStart"/>
      <w:r w:rsidRPr="00497F7D">
        <w:rPr>
          <w:szCs w:val="24"/>
        </w:rPr>
        <w:t>ethylenebisdithiocarbamate</w:t>
      </w:r>
      <w:proofErr w:type="spellEnd"/>
      <w:r w:rsidRPr="00497F7D">
        <w:rPr>
          <w:szCs w:val="24"/>
        </w:rPr>
        <w:t xml:space="preserve"> was applied on May 20, and </w:t>
      </w:r>
      <w:proofErr w:type="spellStart"/>
      <w:r w:rsidRPr="00497F7D">
        <w:rPr>
          <w:szCs w:val="24"/>
        </w:rPr>
        <w:t>imadacloprid</w:t>
      </w:r>
      <w:proofErr w:type="spellEnd"/>
      <w:r w:rsidRPr="00497F7D">
        <w:rPr>
          <w:szCs w:val="24"/>
        </w:rPr>
        <w:t xml:space="preserve"> was applied on June 3. </w:t>
      </w:r>
      <w:r w:rsidR="007E2BCA">
        <w:rPr>
          <w:szCs w:val="24"/>
        </w:rPr>
        <w:t>At harvest, p</w:t>
      </w:r>
      <w:r w:rsidRPr="00497F7D">
        <w:rPr>
          <w:szCs w:val="24"/>
        </w:rPr>
        <w:t xml:space="preserve">lots were dug using a chain digger and picked by hand. Tubers were then washed, culled for excessive rot, and </w:t>
      </w:r>
      <w:r w:rsidR="0031336A">
        <w:rPr>
          <w:szCs w:val="24"/>
        </w:rPr>
        <w:t>phenotype measurements were obtained as described next</w:t>
      </w:r>
      <w:r w:rsidRPr="00497F7D">
        <w:rPr>
          <w:szCs w:val="24"/>
        </w:rPr>
        <w:t>.</w:t>
      </w:r>
    </w:p>
    <w:p w14:paraId="7BF61A46" w14:textId="401EC06B" w:rsidR="003F5090" w:rsidRPr="00FA763C" w:rsidRDefault="003F5090" w:rsidP="003F5090">
      <w:pPr>
        <w:pStyle w:val="Heading2"/>
        <w:spacing w:line="480" w:lineRule="auto"/>
      </w:pPr>
      <w:r>
        <w:t xml:space="preserve">Phenotypic </w:t>
      </w:r>
      <w:r w:rsidRPr="00FA763C">
        <w:t>data</w:t>
      </w:r>
      <w:r>
        <w:t xml:space="preserve"> and analys</w:t>
      </w:r>
      <w:r w:rsidR="00D242B5">
        <w:t>e</w:t>
      </w:r>
      <w:r>
        <w:t>s</w:t>
      </w:r>
    </w:p>
    <w:p w14:paraId="7E6E90E9" w14:textId="495AEA80" w:rsidR="003249DD" w:rsidRDefault="00FC6547" w:rsidP="00CC306C">
      <w:pPr>
        <w:keepNext/>
        <w:spacing w:line="480" w:lineRule="auto"/>
        <w:rPr>
          <w:szCs w:val="24"/>
        </w:rPr>
      </w:pPr>
      <w:r w:rsidRPr="00497F7D">
        <w:rPr>
          <w:szCs w:val="24"/>
        </w:rPr>
        <w:t xml:space="preserve">Phenotyping for </w:t>
      </w:r>
      <w:r>
        <w:rPr>
          <w:szCs w:val="24"/>
        </w:rPr>
        <w:t xml:space="preserve">all </w:t>
      </w:r>
      <w:r w:rsidR="007E2BCA">
        <w:rPr>
          <w:szCs w:val="24"/>
        </w:rPr>
        <w:t xml:space="preserve">IHN-related and </w:t>
      </w:r>
      <w:r w:rsidR="00111B6D">
        <w:rPr>
          <w:szCs w:val="24"/>
        </w:rPr>
        <w:t xml:space="preserve">agronomic </w:t>
      </w:r>
      <w:r>
        <w:rPr>
          <w:szCs w:val="24"/>
        </w:rPr>
        <w:t xml:space="preserve">traits in </w:t>
      </w:r>
      <w:r w:rsidRPr="00497F7D">
        <w:rPr>
          <w:szCs w:val="24"/>
        </w:rPr>
        <w:t xml:space="preserve">2006, 2007 and 2008 was described </w:t>
      </w:r>
      <w:r w:rsidR="0043703A">
        <w:rPr>
          <w:szCs w:val="24"/>
        </w:rPr>
        <w:t xml:space="preserve">previously </w:t>
      </w:r>
      <w:r w:rsidR="0043703A">
        <w:rPr>
          <w:szCs w:val="24"/>
        </w:rPr>
        <w:fldChar w:fldCharType="begin" w:fldLock="1"/>
      </w:r>
      <w:r w:rsidR="00CB11AE">
        <w:rPr>
          <w:szCs w:val="24"/>
        </w:rPr>
        <w:instrText>ADDIN CSL_CITATION {"citationItems":[{"id":"ITEM-1","itemData":{"DOI":"10.2135/cropsci2010.02.0108","ISSN":"0011183X","abstract":"Potato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Science","id":"ITEM-1","issue":"2","issued":{"date-parts":[["2011"]]},"page":"771-785","title":"Linkage mapping and QTL analysis of agronomic traits in tetraploid potato (Solanum tuberosum subsp. tuberosum)","type":"article-journal","volume":"51"},"uris":["http://www.mendeley.com/documents/?uuid=876b9664-4086-45d0-bf6b-004ec7069dc6"]}],"mendeley":{"formattedCitation":"(McCord et al., 2011a)","plainTextFormattedCitation":"(McCord et al., 2011a)","previouslyFormattedCitation":"(McCord et al., 2011a)"},"properties":{"noteIndex":0},"schema":"https://github.com/citation-style-language/schema/raw/master/csl-citation.json"}</w:instrText>
      </w:r>
      <w:r w:rsidR="0043703A">
        <w:rPr>
          <w:szCs w:val="24"/>
        </w:rPr>
        <w:fldChar w:fldCharType="separate"/>
      </w:r>
      <w:r w:rsidR="00B62456" w:rsidRPr="00B62456">
        <w:rPr>
          <w:noProof/>
          <w:szCs w:val="24"/>
        </w:rPr>
        <w:t>(McCord et al., 2011a)</w:t>
      </w:r>
      <w:r w:rsidR="0043703A">
        <w:rPr>
          <w:szCs w:val="24"/>
        </w:rPr>
        <w:fldChar w:fldCharType="end"/>
      </w:r>
      <w:r>
        <w:rPr>
          <w:szCs w:val="24"/>
        </w:rPr>
        <w:t xml:space="preserve">. </w:t>
      </w:r>
      <w:r w:rsidR="0031336A">
        <w:rPr>
          <w:szCs w:val="24"/>
        </w:rPr>
        <w:t>I</w:t>
      </w:r>
      <w:r w:rsidR="00497F7D" w:rsidRPr="00497F7D">
        <w:rPr>
          <w:szCs w:val="24"/>
        </w:rPr>
        <w:t>n 2014</w:t>
      </w:r>
      <w:r w:rsidR="00AF49A6">
        <w:rPr>
          <w:szCs w:val="24"/>
        </w:rPr>
        <w:t>,</w:t>
      </w:r>
      <w:r w:rsidR="00497F7D" w:rsidRPr="00497F7D">
        <w:rPr>
          <w:szCs w:val="24"/>
        </w:rPr>
        <w:t xml:space="preserve"> </w:t>
      </w:r>
      <w:r w:rsidR="00AA704E">
        <w:rPr>
          <w:szCs w:val="24"/>
        </w:rPr>
        <w:t>in addition to IHN incidence (NI) and IHN severity (NS)</w:t>
      </w:r>
      <w:r w:rsidR="00865CC1">
        <w:rPr>
          <w:szCs w:val="24"/>
        </w:rPr>
        <w:t xml:space="preserve"> </w:t>
      </w:r>
      <w:r w:rsidR="00865CC1">
        <w:rPr>
          <w:szCs w:val="24"/>
        </w:rPr>
        <w:fldChar w:fldCharType="begin" w:fldLock="1"/>
      </w:r>
      <w:r w:rsidR="00D0212C">
        <w:rPr>
          <w:szCs w:val="24"/>
        </w:rPr>
        <w:instrText>ADDIN CSL_CITATION {"citationItems":[{"id":"ITEM-1","itemData":{"DOI":"10.1007/s00122-017-2941-1","ISSN":"00405752","abstract":"A tetraploid potato population was mapped for internal heat necrosis (IHN) using the Infinium ® 8303 potato SNP array, and QTL for IHN were identified on chromosomes 1, 5, 9 and 12 that explained 28.21{%} of the variation for incidence and 25.3{%} of the variation for severity. This research represents a significant step forward in our understanding of IHN, and sets the stage for future research focused on testing the utility of these markers in additional breeding populations. ","author":[{"dropping-particle":"","family":"Schumann","given":"Mitchell J.","non-dropping-particle":"","parse-names":false,"suffix":""},{"dropping-particle":"","family":"Zeng","given":"Zhao Bang","non-dropping-particle":"","parse-names":false,"suffix":""},{"dropping-particle":"","family":"Clough","given":"Mark E.","non-dropping-particle":"","parse-names":false,"suffix":""},{"dropping-particle":"","family":"Yencho","given":"G. Craig","non-dropping-particle":"","parse-names":false,"suffix":""}],"container-title":"Theoretical and Applied Genetics","id":"ITEM-1","issue":"10","issued":{"date-parts":[["2017"]]},"page":"2045-2056","publisher":"Springer Berlin Heidelberg","title":"Linkage map construction and QTL analysis for internal heat necrosis in autotetraploid potato","type":"article-journal","volume":"130"},"uris":["http://www.mendeley.com/documents/?uuid=bbff72ee-bc73-4644-b2c3-35c9077b1263"]}],"mendeley":{"formattedCitation":"(Schumann et al., 2017)","plainTextFormattedCitation":"(Schumann et al., 2017)","previouslyFormattedCitation":"(Schumann et al., 2017)"},"properties":{"noteIndex":0},"schema":"https://github.com/citation-style-language/schema/raw/master/csl-citation.json"}</w:instrText>
      </w:r>
      <w:r w:rsidR="00865CC1">
        <w:rPr>
          <w:szCs w:val="24"/>
        </w:rPr>
        <w:fldChar w:fldCharType="separate"/>
      </w:r>
      <w:r w:rsidR="00B62456" w:rsidRPr="00B62456">
        <w:rPr>
          <w:noProof/>
          <w:szCs w:val="24"/>
        </w:rPr>
        <w:t>(Schumann et al., 2017)</w:t>
      </w:r>
      <w:r w:rsidR="00865CC1">
        <w:rPr>
          <w:szCs w:val="24"/>
        </w:rPr>
        <w:fldChar w:fldCharType="end"/>
      </w:r>
      <w:r w:rsidR="00AA704E">
        <w:rPr>
          <w:szCs w:val="24"/>
        </w:rPr>
        <w:t xml:space="preserve">, the </w:t>
      </w:r>
      <w:r w:rsidR="00865CC1">
        <w:rPr>
          <w:szCs w:val="24"/>
        </w:rPr>
        <w:t>B2721 population</w:t>
      </w:r>
      <w:r w:rsidR="00894263">
        <w:rPr>
          <w:szCs w:val="24"/>
        </w:rPr>
        <w:t xml:space="preserve"> w</w:t>
      </w:r>
      <w:r w:rsidR="00865CC1">
        <w:rPr>
          <w:szCs w:val="24"/>
        </w:rPr>
        <w:t>as</w:t>
      </w:r>
      <w:r w:rsidR="00894263">
        <w:rPr>
          <w:szCs w:val="24"/>
        </w:rPr>
        <w:t xml:space="preserve"> evaluated for </w:t>
      </w:r>
      <w:r w:rsidR="00AA704E">
        <w:rPr>
          <w:szCs w:val="24"/>
        </w:rPr>
        <w:t>five</w:t>
      </w:r>
      <w:r w:rsidR="00894263">
        <w:rPr>
          <w:szCs w:val="24"/>
        </w:rPr>
        <w:t xml:space="preserve"> </w:t>
      </w:r>
      <w:r w:rsidR="00C32482">
        <w:rPr>
          <w:szCs w:val="24"/>
        </w:rPr>
        <w:t xml:space="preserve">other </w:t>
      </w:r>
      <w:r w:rsidR="00894263">
        <w:rPr>
          <w:szCs w:val="24"/>
        </w:rPr>
        <w:t>traits:</w:t>
      </w:r>
      <w:r w:rsidR="009F2E54" w:rsidRPr="009F2E54">
        <w:rPr>
          <w:szCs w:val="24"/>
        </w:rPr>
        <w:t xml:space="preserve"> </w:t>
      </w:r>
      <w:r w:rsidR="009F2E54">
        <w:rPr>
          <w:szCs w:val="24"/>
        </w:rPr>
        <w:t xml:space="preserve">plant </w:t>
      </w:r>
      <w:r w:rsidR="009F2E54" w:rsidRPr="00497F7D">
        <w:rPr>
          <w:szCs w:val="24"/>
        </w:rPr>
        <w:t>yield</w:t>
      </w:r>
      <w:r w:rsidR="009F2E54">
        <w:rPr>
          <w:szCs w:val="24"/>
        </w:rPr>
        <w:t xml:space="preserve"> (PY)</w:t>
      </w:r>
      <w:r w:rsidR="009F2E54" w:rsidRPr="00497F7D">
        <w:rPr>
          <w:szCs w:val="24"/>
        </w:rPr>
        <w:t>, foliage maturity</w:t>
      </w:r>
      <w:r w:rsidR="009F2E54">
        <w:rPr>
          <w:szCs w:val="24"/>
        </w:rPr>
        <w:t xml:space="preserve"> (FM)</w:t>
      </w:r>
      <w:r w:rsidR="00497F7D" w:rsidRPr="00497F7D">
        <w:rPr>
          <w:szCs w:val="24"/>
        </w:rPr>
        <w:t>, dry matter</w:t>
      </w:r>
      <w:r w:rsidR="00AF49A6">
        <w:rPr>
          <w:szCs w:val="24"/>
        </w:rPr>
        <w:t xml:space="preserve"> (DM)</w:t>
      </w:r>
      <w:r w:rsidR="00497F7D" w:rsidRPr="00497F7D">
        <w:rPr>
          <w:szCs w:val="24"/>
        </w:rPr>
        <w:t>, specific gravity</w:t>
      </w:r>
      <w:r w:rsidR="00AF49A6">
        <w:rPr>
          <w:szCs w:val="24"/>
        </w:rPr>
        <w:t xml:space="preserve"> (SG)</w:t>
      </w:r>
      <w:r w:rsidR="00865CC1">
        <w:rPr>
          <w:szCs w:val="24"/>
        </w:rPr>
        <w:t xml:space="preserve"> and</w:t>
      </w:r>
      <w:r w:rsidR="00894263">
        <w:rPr>
          <w:szCs w:val="24"/>
        </w:rPr>
        <w:t xml:space="preserve"> </w:t>
      </w:r>
      <w:r w:rsidR="009F2E54" w:rsidRPr="00497F7D">
        <w:rPr>
          <w:szCs w:val="24"/>
        </w:rPr>
        <w:t>skin texture</w:t>
      </w:r>
      <w:r w:rsidR="009F2E54">
        <w:rPr>
          <w:szCs w:val="24"/>
        </w:rPr>
        <w:t xml:space="preserve"> (ST)</w:t>
      </w:r>
      <w:r w:rsidR="00497F7D" w:rsidRPr="00497F7D">
        <w:rPr>
          <w:szCs w:val="24"/>
        </w:rPr>
        <w:t xml:space="preserve">. </w:t>
      </w:r>
      <w:r w:rsidR="009F2E54">
        <w:rPr>
          <w:szCs w:val="24"/>
        </w:rPr>
        <w:t>PY</w:t>
      </w:r>
      <w:r w:rsidR="009F2E54" w:rsidRPr="00497F7D">
        <w:rPr>
          <w:szCs w:val="24"/>
        </w:rPr>
        <w:t xml:space="preserve"> was measured as total plot weight minus the tubers culled</w:t>
      </w:r>
      <w:r w:rsidR="009F2E54">
        <w:rPr>
          <w:szCs w:val="24"/>
        </w:rPr>
        <w:t xml:space="preserve"> divided by 10 (number of plants per plot)</w:t>
      </w:r>
      <w:r w:rsidR="00766C9D">
        <w:rPr>
          <w:szCs w:val="24"/>
        </w:rPr>
        <w:t xml:space="preserve"> in kg/plant</w:t>
      </w:r>
      <w:r w:rsidR="009F2E54" w:rsidRPr="00497F7D">
        <w:rPr>
          <w:szCs w:val="24"/>
        </w:rPr>
        <w:t xml:space="preserve">. </w:t>
      </w:r>
      <w:r w:rsidR="009F2E54">
        <w:rPr>
          <w:szCs w:val="24"/>
        </w:rPr>
        <w:t>FM</w:t>
      </w:r>
      <w:r w:rsidR="009F2E54" w:rsidRPr="00497F7D">
        <w:rPr>
          <w:szCs w:val="24"/>
        </w:rPr>
        <w:t xml:space="preserve"> was measured</w:t>
      </w:r>
      <w:r w:rsidR="009F2E54">
        <w:rPr>
          <w:szCs w:val="24"/>
        </w:rPr>
        <w:t xml:space="preserve"> </w:t>
      </w:r>
      <w:r w:rsidR="003F5090">
        <w:rPr>
          <w:szCs w:val="24"/>
        </w:rPr>
        <w:t xml:space="preserve">as the </w:t>
      </w:r>
      <w:r w:rsidR="003F5090" w:rsidRPr="00497F7D">
        <w:rPr>
          <w:szCs w:val="24"/>
        </w:rPr>
        <w:t xml:space="preserve">area under the senescence </w:t>
      </w:r>
      <w:r w:rsidR="00A25BB6">
        <w:rPr>
          <w:szCs w:val="24"/>
        </w:rPr>
        <w:t>progress curve</w:t>
      </w:r>
      <w:r w:rsidR="009B16AC">
        <w:rPr>
          <w:szCs w:val="24"/>
        </w:rPr>
        <w:t xml:space="preserve"> </w:t>
      </w:r>
      <w:r w:rsidR="00496878">
        <w:rPr>
          <w:szCs w:val="24"/>
        </w:rPr>
        <w:fldChar w:fldCharType="begin" w:fldLock="1"/>
      </w:r>
      <w:r w:rsidR="00496878">
        <w:rPr>
          <w:szCs w:val="24"/>
        </w:rPr>
        <w:instrText>ADDIN CSL_CITATION {"citationItems":[{"id":"ITEM-1","itemData":{"DOI":"10.1094/phyto-67-1051","ISSN":"0031949X","abstract":"SHANER, G., and R. E. FINNEY. 1977. The effect of nitrogen fertilization on the expression of slow-mildewing resistance in Knox wheat. Phytopathology 67: 1051-1056. Powdery mildew development on the slow-mildewing conditions disease severity increased greatly on Vermillion wheat cultivar Knox was compared to that on the susceptible but increased little on Knox. The area under the disease cultivar Vermillion over a period of 4 yr in the field at progress curve had a lower error variance than statistics Lafayette, Indiana. Cultivars received three levels of nitrogen associated with the logit transformation of severity data and fertilizer to determine if high levels of N affected the hence was a superior measurement of slow-mildewing. Slow-expression of slow-mildewing in Knox wheat. Knox's mildewing remains effective under the highest rates of resistance was evident under conditions favoring moderate to nitrogen fertilization likely to be applied to wheat. In severe disease on Vermillion. Under low nitrogen fertility or breeding for slow-mildewing, high rates of N provide optimal unfavorable weather there was little difference in level of conditions for recognition of this resistance. mildew on the two cultivars; under more favorable Additional key words: Erysiphe graminis, Triticum aestivum, epidemiology, general resistance, breeding for disease resistance, nitrogen fertilization effects.","author":[{"dropping-particle":"","family":"Shaner","given":"Gregory","non-dropping-particle":"","parse-names":false,"suffix":""},{"dropping-particle":"","family":"Finney","given":"Robert E.","non-dropping-particle":"","parse-names":false,"suffix":""}],"container-title":"Phytopathology","id":"ITEM-1","issued":{"date-parts":[["1977"]]},"page":"1051-1056","title":"The Effect of Nitrogen Fertilization on the Expression of Slow-Mildewing Resistance in Knox Wheat","type":"article-journal","volume":"67"},"uris":["http://www.mendeley.com/documents/?uuid=daf137f5-30d0-497c-b288-e87a80335354"]}],"mendeley":{"formattedCitation":"(Shaner and Finney, 1977)","plainTextFormattedCitation":"(Shaner and Finney, 1977)","previouslyFormattedCitation":"(Shaner and Finney, 1977)"},"properties":{"noteIndex":0},"schema":"https://github.com/citation-style-language/schema/raw/master/csl-citation.json"}</w:instrText>
      </w:r>
      <w:r w:rsidR="00496878">
        <w:rPr>
          <w:szCs w:val="24"/>
        </w:rPr>
        <w:fldChar w:fldCharType="separate"/>
      </w:r>
      <w:r w:rsidR="00496878" w:rsidRPr="00496878">
        <w:rPr>
          <w:noProof/>
          <w:szCs w:val="24"/>
        </w:rPr>
        <w:t>(Shaner and Finney, 1977)</w:t>
      </w:r>
      <w:r w:rsidR="00496878">
        <w:rPr>
          <w:szCs w:val="24"/>
        </w:rPr>
        <w:fldChar w:fldCharType="end"/>
      </w:r>
      <w:r w:rsidR="00496878">
        <w:rPr>
          <w:szCs w:val="24"/>
        </w:rPr>
        <w:t xml:space="preserve">, </w:t>
      </w:r>
      <w:r w:rsidR="003F5090">
        <w:rPr>
          <w:szCs w:val="24"/>
        </w:rPr>
        <w:t>based on foliage r</w:t>
      </w:r>
      <w:r w:rsidR="003F5090" w:rsidRPr="00497F7D">
        <w:rPr>
          <w:szCs w:val="24"/>
        </w:rPr>
        <w:t>atings taken on June 9, June 25</w:t>
      </w:r>
      <w:r w:rsidR="004F1DB5">
        <w:rPr>
          <w:szCs w:val="24"/>
        </w:rPr>
        <w:t xml:space="preserve"> </w:t>
      </w:r>
      <w:r w:rsidR="003F5090" w:rsidRPr="00497F7D">
        <w:rPr>
          <w:szCs w:val="24"/>
        </w:rPr>
        <w:t>and July 2</w:t>
      </w:r>
      <w:r w:rsidR="003F5090">
        <w:rPr>
          <w:szCs w:val="24"/>
        </w:rPr>
        <w:t>,</w:t>
      </w:r>
      <w:r w:rsidR="003F5090" w:rsidRPr="00497F7D">
        <w:rPr>
          <w:szCs w:val="24"/>
        </w:rPr>
        <w:t xml:space="preserve"> </w:t>
      </w:r>
      <w:r w:rsidR="003F5090">
        <w:rPr>
          <w:szCs w:val="24"/>
        </w:rPr>
        <w:t>using</w:t>
      </w:r>
      <w:r w:rsidR="009F2E54" w:rsidRPr="00497F7D">
        <w:rPr>
          <w:szCs w:val="24"/>
        </w:rPr>
        <w:t xml:space="preserve"> a scale of 0 </w:t>
      </w:r>
      <w:r w:rsidR="009F2E54">
        <w:rPr>
          <w:szCs w:val="24"/>
        </w:rPr>
        <w:t>(</w:t>
      </w:r>
      <w:r w:rsidR="009F2E54" w:rsidRPr="00497F7D">
        <w:rPr>
          <w:szCs w:val="24"/>
        </w:rPr>
        <w:t>0% yellowing</w:t>
      </w:r>
      <w:r w:rsidR="009F2E54">
        <w:rPr>
          <w:szCs w:val="24"/>
        </w:rPr>
        <w:t>)</w:t>
      </w:r>
      <w:r w:rsidR="009F2E54" w:rsidRPr="00497F7D">
        <w:rPr>
          <w:szCs w:val="24"/>
        </w:rPr>
        <w:t xml:space="preserve"> to 5 </w:t>
      </w:r>
      <w:r w:rsidR="009F2E54">
        <w:rPr>
          <w:szCs w:val="24"/>
        </w:rPr>
        <w:t>(</w:t>
      </w:r>
      <w:r w:rsidR="009F2E54" w:rsidRPr="00497F7D">
        <w:rPr>
          <w:szCs w:val="24"/>
        </w:rPr>
        <w:t>100% senesced</w:t>
      </w:r>
      <w:r w:rsidR="009F2E54">
        <w:rPr>
          <w:szCs w:val="24"/>
        </w:rPr>
        <w:t>)</w:t>
      </w:r>
      <w:r w:rsidR="009F2E54" w:rsidRPr="00497F7D">
        <w:rPr>
          <w:szCs w:val="24"/>
        </w:rPr>
        <w:t xml:space="preserve"> with half point increments.</w:t>
      </w:r>
      <w:r w:rsidR="00497F7D" w:rsidRPr="00497F7D">
        <w:rPr>
          <w:szCs w:val="24"/>
        </w:rPr>
        <w:t xml:space="preserve"> For </w:t>
      </w:r>
      <w:r w:rsidR="00AF49A6">
        <w:rPr>
          <w:szCs w:val="24"/>
        </w:rPr>
        <w:t>DM</w:t>
      </w:r>
      <w:r w:rsidR="00497F7D" w:rsidRPr="00497F7D">
        <w:rPr>
          <w:szCs w:val="24"/>
        </w:rPr>
        <w:t xml:space="preserve"> determinations, tubers were quartered from stem end to bud end using an Easy Wedger,</w:t>
      </w:r>
      <w:r w:rsidR="00497F7D">
        <w:rPr>
          <w:szCs w:val="24"/>
        </w:rPr>
        <w:t xml:space="preserve"> </w:t>
      </w:r>
      <w:r w:rsidR="00497F7D" w:rsidRPr="00497F7D">
        <w:rPr>
          <w:szCs w:val="24"/>
        </w:rPr>
        <w:t xml:space="preserve">Model N55550-4 (NEMCO Inc., Hicksville OH). For each plot, one quarter from four different tubers was placed into plastic </w:t>
      </w:r>
      <w:proofErr w:type="spellStart"/>
      <w:r w:rsidR="00497F7D" w:rsidRPr="00497F7D">
        <w:rPr>
          <w:szCs w:val="24"/>
        </w:rPr>
        <w:t>whorlpak</w:t>
      </w:r>
      <w:proofErr w:type="spellEnd"/>
      <w:r w:rsidR="00497F7D" w:rsidRPr="00497F7D">
        <w:rPr>
          <w:szCs w:val="24"/>
        </w:rPr>
        <w:t xml:space="preserve"> bags. Samples were then weighed, frozen at </w:t>
      </w:r>
      <w:r w:rsidR="00AF49A6">
        <w:rPr>
          <w:rFonts w:cs="Times New Roman"/>
          <w:szCs w:val="24"/>
        </w:rPr>
        <w:t>–</w:t>
      </w:r>
      <w:r w:rsidR="00497F7D" w:rsidRPr="00497F7D">
        <w:rPr>
          <w:szCs w:val="24"/>
        </w:rPr>
        <w:t>20</w:t>
      </w:r>
      <w:r w:rsidR="00B55FDD">
        <w:rPr>
          <w:szCs w:val="24"/>
        </w:rPr>
        <w:t> </w:t>
      </w:r>
      <w:r w:rsidR="00497F7D" w:rsidRPr="00497F7D">
        <w:rPr>
          <w:szCs w:val="24"/>
        </w:rPr>
        <w:t>°C, lyophilized, and weighed again. D</w:t>
      </w:r>
      <w:r w:rsidR="00AF49A6">
        <w:rPr>
          <w:szCs w:val="24"/>
        </w:rPr>
        <w:t>M</w:t>
      </w:r>
      <w:r w:rsidR="00497F7D" w:rsidRPr="00497F7D">
        <w:rPr>
          <w:szCs w:val="24"/>
        </w:rPr>
        <w:t xml:space="preserve"> was calculated </w:t>
      </w:r>
      <w:r w:rsidR="00024E99">
        <w:rPr>
          <w:szCs w:val="24"/>
        </w:rPr>
        <w:t xml:space="preserve">as the proportion between dry and fresh </w:t>
      </w:r>
      <w:r w:rsidR="00497F7D" w:rsidRPr="00497F7D">
        <w:rPr>
          <w:szCs w:val="24"/>
        </w:rPr>
        <w:t>weights for each sample</w:t>
      </w:r>
      <w:r w:rsidR="001C71B8">
        <w:rPr>
          <w:szCs w:val="24"/>
        </w:rPr>
        <w:t>, in percentage</w:t>
      </w:r>
      <w:r w:rsidR="00497F7D" w:rsidRPr="00497F7D">
        <w:rPr>
          <w:szCs w:val="24"/>
        </w:rPr>
        <w:t xml:space="preserve">. </w:t>
      </w:r>
      <w:r w:rsidR="00AF49A6">
        <w:rPr>
          <w:szCs w:val="24"/>
        </w:rPr>
        <w:t>SG</w:t>
      </w:r>
      <w:r w:rsidR="00861C8C" w:rsidRPr="00861C8C">
        <w:rPr>
          <w:szCs w:val="24"/>
        </w:rPr>
        <w:t xml:space="preserve"> </w:t>
      </w:r>
      <w:r w:rsidR="00861C8C" w:rsidRPr="00497F7D">
        <w:rPr>
          <w:szCs w:val="24"/>
        </w:rPr>
        <w:t>calculated using the formula</w:t>
      </w:r>
      <w:r w:rsidR="00861C8C">
        <w:rPr>
          <w:rFonts w:eastAsiaTheme="minorEastAsia"/>
          <w:szCs w:val="24"/>
        </w:rPr>
        <w:t xml:space="preserve"> </w:t>
      </w:r>
      <m:oMath>
        <m:r>
          <w:rPr>
            <w:rFonts w:ascii="Cambria Math" w:hAnsi="Cambria Math"/>
            <w:szCs w:val="24"/>
          </w:rPr>
          <m:t>SG=</m:t>
        </m:r>
        <m:sSub>
          <m:sSubPr>
            <m:ctrlPr>
              <w:rPr>
                <w:rFonts w:ascii="Cambria Math" w:hAnsi="Cambria Math"/>
                <w:i/>
                <w:szCs w:val="24"/>
              </w:rPr>
            </m:ctrlPr>
          </m:sSubPr>
          <m:e>
            <m:r>
              <w:rPr>
                <w:rFonts w:ascii="Cambria Math" w:hAnsi="Cambria Math"/>
                <w:szCs w:val="24"/>
              </w:rPr>
              <m:t>w</m:t>
            </m:r>
          </m:e>
          <m:sub>
            <m:r>
              <m:rPr>
                <m:sty m:val="p"/>
              </m:rPr>
              <w:rPr>
                <w:rFonts w:ascii="Cambria Math" w:hAnsi="Cambria Math"/>
                <w:szCs w:val="24"/>
              </w:rPr>
              <m:t>air</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m:rPr>
                <m:sty m:val="p"/>
              </m:rPr>
              <w:rPr>
                <w:rFonts w:ascii="Cambria Math" w:hAnsi="Cambria Math"/>
                <w:szCs w:val="24"/>
              </w:rPr>
              <m:t>air</m:t>
            </m:r>
          </m:sub>
        </m:sSub>
        <m:r>
          <w:rPr>
            <w:rFonts w:ascii="Cambria Math" w:hAnsi="Cambria Math"/>
            <w:szCs w:val="24"/>
          </w:rPr>
          <m:t>-</m:t>
        </m:r>
        <m:sSub>
          <m:sSubPr>
            <m:ctrlPr>
              <w:rPr>
                <w:rFonts w:ascii="Cambria Math" w:hAnsi="Cambria Math"/>
                <w:i/>
                <w:szCs w:val="24"/>
              </w:rPr>
            </m:ctrlPr>
          </m:sSubPr>
          <m:e>
            <m:r>
              <w:rPr>
                <w:rFonts w:ascii="Cambria Math" w:hAnsi="Cambria Math"/>
                <w:szCs w:val="24"/>
              </w:rPr>
              <m:t>w</m:t>
            </m:r>
          </m:e>
          <m:sub>
            <m:r>
              <m:rPr>
                <m:sty m:val="p"/>
              </m:rPr>
              <w:rPr>
                <w:rFonts w:ascii="Cambria Math" w:hAnsi="Cambria Math"/>
                <w:szCs w:val="24"/>
              </w:rPr>
              <m:t>water</m:t>
            </m:r>
          </m:sub>
        </m:sSub>
        <m:r>
          <w:rPr>
            <w:rFonts w:ascii="Cambria Math" w:hAnsi="Cambria Math"/>
            <w:szCs w:val="24"/>
          </w:rPr>
          <m:t>)</m:t>
        </m:r>
      </m:oMath>
      <w:r w:rsidR="00497F7D" w:rsidRPr="00497F7D">
        <w:rPr>
          <w:szCs w:val="24"/>
        </w:rPr>
        <w:t xml:space="preserve"> </w:t>
      </w:r>
      <w:r w:rsidR="00861C8C">
        <w:rPr>
          <w:szCs w:val="24"/>
        </w:rPr>
        <w:t xml:space="preserve">by </w:t>
      </w:r>
      <w:r w:rsidR="00497F7D" w:rsidRPr="00497F7D">
        <w:rPr>
          <w:szCs w:val="24"/>
        </w:rPr>
        <w:t xml:space="preserve">using the air weight </w:t>
      </w:r>
      <w:r w:rsidR="00AF49A6">
        <w:rPr>
          <w:szCs w:val="24"/>
        </w:rPr>
        <w:t>(</w:t>
      </w:r>
      <m:oMath>
        <m:sSub>
          <m:sSubPr>
            <m:ctrlPr>
              <w:rPr>
                <w:rFonts w:ascii="Cambria Math" w:hAnsi="Cambria Math"/>
                <w:i/>
                <w:szCs w:val="24"/>
              </w:rPr>
            </m:ctrlPr>
          </m:sSubPr>
          <m:e>
            <m:r>
              <w:rPr>
                <w:rFonts w:ascii="Cambria Math" w:hAnsi="Cambria Math"/>
                <w:szCs w:val="24"/>
              </w:rPr>
              <m:t>w</m:t>
            </m:r>
          </m:e>
          <m:sub>
            <m:r>
              <m:rPr>
                <m:sty m:val="p"/>
              </m:rPr>
              <w:rPr>
                <w:rFonts w:ascii="Cambria Math" w:hAnsi="Cambria Math"/>
                <w:szCs w:val="24"/>
              </w:rPr>
              <m:t>air</m:t>
            </m:r>
          </m:sub>
        </m:sSub>
      </m:oMath>
      <w:r w:rsidR="00AF49A6">
        <w:rPr>
          <w:szCs w:val="24"/>
        </w:rPr>
        <w:t xml:space="preserve">) </w:t>
      </w:r>
      <w:r w:rsidR="00497F7D" w:rsidRPr="00497F7D">
        <w:rPr>
          <w:szCs w:val="24"/>
        </w:rPr>
        <w:t>and water weight</w:t>
      </w:r>
      <w:r w:rsidR="00AF49A6">
        <w:rPr>
          <w:szCs w:val="24"/>
        </w:rPr>
        <w:t xml:space="preserve"> (</w:t>
      </w:r>
      <m:oMath>
        <m:sSub>
          <m:sSubPr>
            <m:ctrlPr>
              <w:rPr>
                <w:rFonts w:ascii="Cambria Math" w:hAnsi="Cambria Math"/>
                <w:i/>
                <w:szCs w:val="24"/>
              </w:rPr>
            </m:ctrlPr>
          </m:sSubPr>
          <m:e>
            <m:r>
              <w:rPr>
                <w:rFonts w:ascii="Cambria Math" w:hAnsi="Cambria Math"/>
                <w:szCs w:val="24"/>
              </w:rPr>
              <m:t>w</m:t>
            </m:r>
          </m:e>
          <m:sub>
            <m:r>
              <m:rPr>
                <m:sty m:val="p"/>
              </m:rPr>
              <w:rPr>
                <w:rFonts w:ascii="Cambria Math" w:hAnsi="Cambria Math"/>
                <w:szCs w:val="24"/>
              </w:rPr>
              <m:t>water</m:t>
            </m:r>
          </m:sub>
        </m:sSub>
      </m:oMath>
      <w:r w:rsidR="00AF49A6">
        <w:rPr>
          <w:szCs w:val="24"/>
        </w:rPr>
        <w:t>)</w:t>
      </w:r>
      <w:r w:rsidR="00497F7D" w:rsidRPr="00497F7D">
        <w:rPr>
          <w:szCs w:val="24"/>
        </w:rPr>
        <w:t xml:space="preserve"> for each plot. </w:t>
      </w:r>
      <w:r w:rsidR="009F2E54">
        <w:rPr>
          <w:szCs w:val="24"/>
        </w:rPr>
        <w:t>ST</w:t>
      </w:r>
      <w:r w:rsidR="009F2E54" w:rsidRPr="00497F7D">
        <w:rPr>
          <w:szCs w:val="24"/>
        </w:rPr>
        <w:t xml:space="preserve"> was rated on a 0 </w:t>
      </w:r>
      <w:r w:rsidR="009F2E54">
        <w:rPr>
          <w:szCs w:val="24"/>
        </w:rPr>
        <w:t>(</w:t>
      </w:r>
      <w:r w:rsidR="009F2E54" w:rsidRPr="00497F7D">
        <w:rPr>
          <w:szCs w:val="24"/>
        </w:rPr>
        <w:t>smooth</w:t>
      </w:r>
      <w:r w:rsidR="009F2E54">
        <w:rPr>
          <w:szCs w:val="24"/>
        </w:rPr>
        <w:t xml:space="preserve">) </w:t>
      </w:r>
      <w:r w:rsidR="009F2E54" w:rsidRPr="00497F7D">
        <w:rPr>
          <w:szCs w:val="24"/>
        </w:rPr>
        <w:t xml:space="preserve">to 3 </w:t>
      </w:r>
      <w:r w:rsidR="009F2E54">
        <w:rPr>
          <w:szCs w:val="24"/>
        </w:rPr>
        <w:t>(</w:t>
      </w:r>
      <w:proofErr w:type="spellStart"/>
      <w:r w:rsidR="009F2E54">
        <w:rPr>
          <w:szCs w:val="24"/>
        </w:rPr>
        <w:t>russeted</w:t>
      </w:r>
      <w:proofErr w:type="spellEnd"/>
      <w:r w:rsidR="009F2E54">
        <w:rPr>
          <w:szCs w:val="24"/>
        </w:rPr>
        <w:t xml:space="preserve">) </w:t>
      </w:r>
      <w:r w:rsidR="009F2E54" w:rsidRPr="00497F7D">
        <w:rPr>
          <w:szCs w:val="24"/>
        </w:rPr>
        <w:t>scale.</w:t>
      </w:r>
      <w:r w:rsidR="00D242B5">
        <w:rPr>
          <w:szCs w:val="24"/>
        </w:rPr>
        <w:t xml:space="preserve"> </w:t>
      </w:r>
      <w:r w:rsidR="004B6654">
        <w:rPr>
          <w:szCs w:val="24"/>
        </w:rPr>
        <w:t xml:space="preserve">Finally, </w:t>
      </w:r>
      <w:r w:rsidR="00CB0DEF">
        <w:rPr>
          <w:szCs w:val="24"/>
        </w:rPr>
        <w:t>NI</w:t>
      </w:r>
      <w:r w:rsidR="004B6654">
        <w:rPr>
          <w:szCs w:val="24"/>
        </w:rPr>
        <w:t xml:space="preserve"> </w:t>
      </w:r>
      <w:r w:rsidR="004B6654" w:rsidRPr="004B6654">
        <w:rPr>
          <w:szCs w:val="24"/>
        </w:rPr>
        <w:t xml:space="preserve">was </w:t>
      </w:r>
      <w:r w:rsidR="004B6654" w:rsidRPr="004B6654">
        <w:rPr>
          <w:szCs w:val="24"/>
        </w:rPr>
        <w:lastRenderedPageBreak/>
        <w:t xml:space="preserve">calculated </w:t>
      </w:r>
      <w:r w:rsidR="00CC306C">
        <w:rPr>
          <w:szCs w:val="24"/>
        </w:rPr>
        <w:t>a</w:t>
      </w:r>
      <w:r w:rsidR="004B6654">
        <w:rPr>
          <w:szCs w:val="24"/>
        </w:rPr>
        <w:t xml:space="preserve">s the proportion of </w:t>
      </w:r>
      <w:r w:rsidR="004B6654" w:rsidRPr="004B6654">
        <w:rPr>
          <w:szCs w:val="24"/>
        </w:rPr>
        <w:t>tubers showing any sign</w:t>
      </w:r>
      <w:r w:rsidR="00CB0DEF">
        <w:rPr>
          <w:szCs w:val="24"/>
        </w:rPr>
        <w:t xml:space="preserve"> </w:t>
      </w:r>
      <w:r w:rsidR="004B6654">
        <w:rPr>
          <w:szCs w:val="24"/>
        </w:rPr>
        <w:t xml:space="preserve">of IHN over all evaluated tubers, </w:t>
      </w:r>
      <w:r w:rsidR="00CB0DEF">
        <w:rPr>
          <w:szCs w:val="24"/>
        </w:rPr>
        <w:t xml:space="preserve">and NS </w:t>
      </w:r>
      <w:r w:rsidR="004B6654">
        <w:rPr>
          <w:szCs w:val="24"/>
        </w:rPr>
        <w:t>was rated on a 9 (no IHN signs) to 1 (completely necrotic) scale</w:t>
      </w:r>
      <w:r w:rsidR="00CB0DEF">
        <w:rPr>
          <w:szCs w:val="24"/>
        </w:rPr>
        <w:t xml:space="preserve"> </w:t>
      </w:r>
      <w:r w:rsidR="00C32482">
        <w:rPr>
          <w:szCs w:val="24"/>
        </w:rPr>
        <w:t xml:space="preserve">and averaged out for all evaluated tubers </w:t>
      </w:r>
      <w:r w:rsidR="00111B6D">
        <w:rPr>
          <w:szCs w:val="24"/>
        </w:rPr>
        <w:fldChar w:fldCharType="begin" w:fldLock="1"/>
      </w:r>
      <w:r w:rsidR="00D0212C">
        <w:rPr>
          <w:szCs w:val="24"/>
        </w:rPr>
        <w:instrText>ADDIN CSL_CITATION {"citationItems":[{"id":"ITEM-1","itemData":{"DOI":"10.1007/s00122-017-2941-1","ISSN":"00405752","abstract":"A tetraploid potato population was mapped for internal heat necrosis (IHN) using the Infinium ® 8303 potato SNP array, and QTL for IHN were identified on chromosomes 1, 5, 9 and 12 that explained 28.21{%} of the variation for incidence and 25.3{%} of the variation for severity. This research represents a significant step forward in our understanding of IHN, and sets the stage for future research focused on testing the utility of these markers in additional breeding populations. ","author":[{"dropping-particle":"","family":"Schumann","given":"Mitchell J.","non-dropping-particle":"","parse-names":false,"suffix":""},{"dropping-particle":"","family":"Zeng","given":"Zhao Bang","non-dropping-particle":"","parse-names":false,"suffix":""},{"dropping-particle":"","family":"Clough","given":"Mark E.","non-dropping-particle":"","parse-names":false,"suffix":""},{"dropping-particle":"","family":"Yencho","given":"G. Craig","non-dropping-particle":"","parse-names":false,"suffix":""}],"container-title":"Theoretical and Applied Genetics","id":"ITEM-1","issue":"10","issued":{"date-parts":[["2017"]]},"page":"2045-2056","publisher":"Springer Berlin Heidelberg","title":"Linkage map construction and QTL analysis for internal heat necrosis in autotetraploid potato","type":"article-journal","volume":"130"},"uris":["http://www.mendeley.com/documents/?uuid=bbff72ee-bc73-4644-b2c3-35c9077b1263"]}],"mendeley":{"formattedCitation":"(Schumann et al., 2017)","plainTextFormattedCitation":"(Schumann et al., 2017)","previouslyFormattedCitation":"(Schumann et al., 2017)"},"properties":{"noteIndex":0},"schema":"https://github.com/citation-style-language/schema/raw/master/csl-citation.json"}</w:instrText>
      </w:r>
      <w:r w:rsidR="00111B6D">
        <w:rPr>
          <w:szCs w:val="24"/>
        </w:rPr>
        <w:fldChar w:fldCharType="separate"/>
      </w:r>
      <w:r w:rsidR="00B62456" w:rsidRPr="00B62456">
        <w:rPr>
          <w:noProof/>
          <w:szCs w:val="24"/>
        </w:rPr>
        <w:t>(Schumann et al., 2017)</w:t>
      </w:r>
      <w:r w:rsidR="00111B6D">
        <w:rPr>
          <w:szCs w:val="24"/>
        </w:rPr>
        <w:fldChar w:fldCharType="end"/>
      </w:r>
      <w:r w:rsidR="00111B6D">
        <w:rPr>
          <w:szCs w:val="24"/>
        </w:rPr>
        <w:t>.</w:t>
      </w:r>
      <w:r w:rsidR="00F87F60">
        <w:rPr>
          <w:szCs w:val="24"/>
        </w:rPr>
        <w:t xml:space="preserve"> </w:t>
      </w:r>
    </w:p>
    <w:p w14:paraId="0740FC17" w14:textId="541CD8B4" w:rsidR="00BF7843" w:rsidRDefault="00894263" w:rsidP="00497F7D">
      <w:pPr>
        <w:spacing w:line="480" w:lineRule="auto"/>
        <w:rPr>
          <w:szCs w:val="24"/>
        </w:rPr>
      </w:pPr>
      <w:r>
        <w:rPr>
          <w:szCs w:val="24"/>
        </w:rPr>
        <w:t xml:space="preserve">Except for </w:t>
      </w:r>
      <w:r w:rsidR="009D2ABC">
        <w:rPr>
          <w:szCs w:val="24"/>
        </w:rPr>
        <w:t xml:space="preserve">2006 </w:t>
      </w:r>
      <w:r>
        <w:rPr>
          <w:szCs w:val="24"/>
        </w:rPr>
        <w:t xml:space="preserve">data (single observation), </w:t>
      </w:r>
      <w:r w:rsidR="00CC306C">
        <w:rPr>
          <w:szCs w:val="24"/>
        </w:rPr>
        <w:t>adjusted</w:t>
      </w:r>
      <w:r w:rsidR="00CB0DEF">
        <w:rPr>
          <w:szCs w:val="24"/>
        </w:rPr>
        <w:t xml:space="preserve"> means were obtained separately for each trait-year combination </w:t>
      </w:r>
      <w:r w:rsidR="00FC6547">
        <w:rPr>
          <w:szCs w:val="24"/>
        </w:rPr>
        <w:t>based on</w:t>
      </w:r>
      <w:r w:rsidR="00CB0DEF">
        <w:rPr>
          <w:szCs w:val="24"/>
        </w:rPr>
        <w:t xml:space="preserve"> a mixed model with genotypes and blocks as fixed and random effects, respectively, plus the</w:t>
      </w:r>
      <w:r w:rsidR="005010EA">
        <w:rPr>
          <w:szCs w:val="24"/>
        </w:rPr>
        <w:t xml:space="preserve"> random</w:t>
      </w:r>
      <w:r w:rsidR="00CB0DEF">
        <w:rPr>
          <w:szCs w:val="24"/>
        </w:rPr>
        <w:t xml:space="preserve"> residual error using </w:t>
      </w:r>
      <w:proofErr w:type="spellStart"/>
      <w:r w:rsidR="00CB0DEF">
        <w:rPr>
          <w:szCs w:val="24"/>
        </w:rPr>
        <w:t>ASReml</w:t>
      </w:r>
      <w:proofErr w:type="spellEnd"/>
      <w:r w:rsidR="00CB0DEF">
        <w:rPr>
          <w:szCs w:val="24"/>
        </w:rPr>
        <w:t>-R</w:t>
      </w:r>
      <w:r w:rsidR="00410A95">
        <w:rPr>
          <w:szCs w:val="24"/>
        </w:rPr>
        <w:t xml:space="preserve"> v.</w:t>
      </w:r>
      <w:r w:rsidR="003B65FC">
        <w:rPr>
          <w:szCs w:val="24"/>
        </w:rPr>
        <w:t xml:space="preserve"> </w:t>
      </w:r>
      <w:r w:rsidR="00410A95">
        <w:rPr>
          <w:szCs w:val="24"/>
        </w:rPr>
        <w:t>4.1.0</w:t>
      </w:r>
      <w:r w:rsidR="00496878">
        <w:rPr>
          <w:szCs w:val="24"/>
        </w:rPr>
        <w:t xml:space="preserve"> </w:t>
      </w:r>
      <w:r w:rsidR="00496878">
        <w:rPr>
          <w:szCs w:val="24"/>
        </w:rPr>
        <w:fldChar w:fldCharType="begin" w:fldLock="1"/>
      </w:r>
      <w:r w:rsidR="00496878">
        <w:rPr>
          <w:szCs w:val="24"/>
        </w:rPr>
        <w:instrText>ADDIN CSL_CITATION {"citationItems":[{"id":"ITEM-1","itemData":{"author":[{"dropping-particle":"","family":"Butler","given":"D G","non-dropping-particle":"","parse-names":false,"suffix":""},{"dropping-particle":"","family":"Cullis","given":"B R","non-dropping-particle":"","parse-names":false,"suffix":""},{"dropping-particle":"","family":"Gilmour","given":"A R","non-dropping-particle":"","parse-names":false,"suffix":""},{"dropping-particle":"","family":"Gogel","given":"B J","non-dropping-particle":"","parse-names":false,"suffix":""},{"dropping-particle":"","family":"Thompson","given":"R","non-dropping-particle":"","parse-names":false,"suffix":""}],"container-title":"VSN International Ltd","id":"ITEM-1","issued":{"date-parts":[["2018"]]},"publisher-place":"Hemel Hempstead","title":"ASReml-R Reference Manual Version 4","type":"book"},"uris":["http://www.mendeley.com/documents/?uuid=b9bdab9f-4441-45e4-9560-ecc54c59528d"]}],"mendeley":{"formattedCitation":"(Butler et al., 2018)","plainTextFormattedCitation":"(Butler et al., 2018)","previouslyFormattedCitation":"(Butler et al., 2018)"},"properties":{"noteIndex":0},"schema":"https://github.com/citation-style-language/schema/raw/master/csl-citation.json"}</w:instrText>
      </w:r>
      <w:r w:rsidR="00496878">
        <w:rPr>
          <w:szCs w:val="24"/>
        </w:rPr>
        <w:fldChar w:fldCharType="separate"/>
      </w:r>
      <w:r w:rsidR="00496878" w:rsidRPr="00496878">
        <w:rPr>
          <w:noProof/>
          <w:szCs w:val="24"/>
        </w:rPr>
        <w:t>(Butler et al., 2018)</w:t>
      </w:r>
      <w:r w:rsidR="00496878">
        <w:rPr>
          <w:szCs w:val="24"/>
        </w:rPr>
        <w:fldChar w:fldCharType="end"/>
      </w:r>
      <w:r w:rsidR="00CB0DEF">
        <w:rPr>
          <w:szCs w:val="24"/>
        </w:rPr>
        <w:t>. In addition, a joint analysis with data from 2007, 2008 and 2014 (replicated trials) was carried out, where years, genotypes and their interaction</w:t>
      </w:r>
      <w:r w:rsidR="00C32482">
        <w:rPr>
          <w:szCs w:val="24"/>
        </w:rPr>
        <w:t>s</w:t>
      </w:r>
      <w:r w:rsidR="00CB0DEF">
        <w:rPr>
          <w:szCs w:val="24"/>
        </w:rPr>
        <w:t xml:space="preserve"> were treated as random effects</w:t>
      </w:r>
      <w:r w:rsidR="006C36B5">
        <w:rPr>
          <w:szCs w:val="24"/>
        </w:rPr>
        <w:t>. The resulting v</w:t>
      </w:r>
      <w:r w:rsidR="00CB0DEF">
        <w:rPr>
          <w:szCs w:val="24"/>
        </w:rPr>
        <w:t xml:space="preserve">ariance component estimates </w:t>
      </w:r>
      <w:r w:rsidR="006C36B5">
        <w:rPr>
          <w:szCs w:val="24"/>
        </w:rPr>
        <w:t xml:space="preserve">were then </w:t>
      </w:r>
      <w:r w:rsidR="00371BC4">
        <w:rPr>
          <w:szCs w:val="24"/>
        </w:rPr>
        <w:t>used to compute</w:t>
      </w:r>
      <w:r w:rsidR="001D71C0">
        <w:rPr>
          <w:szCs w:val="24"/>
        </w:rPr>
        <w:t xml:space="preserve"> mean-basis</w:t>
      </w:r>
      <w:r w:rsidR="006C36B5">
        <w:rPr>
          <w:szCs w:val="24"/>
        </w:rPr>
        <w:t xml:space="preserve"> </w:t>
      </w:r>
      <w:r w:rsidR="00CB0DEF">
        <w:rPr>
          <w:szCs w:val="24"/>
        </w:rPr>
        <w:t>broad-sense heritability</w:t>
      </w:r>
      <w:r w:rsidR="006C36B5">
        <w:rPr>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6C36B5">
        <w:rPr>
          <w:szCs w:val="24"/>
        </w:rPr>
        <w:t>)</w:t>
      </w:r>
      <w:r w:rsidR="00BC3E11">
        <w:rPr>
          <w:szCs w:val="24"/>
        </w:rPr>
        <w:t xml:space="preserve">. </w:t>
      </w:r>
      <w:r w:rsidR="00F87F60">
        <w:rPr>
          <w:szCs w:val="24"/>
        </w:rPr>
        <w:t>Trait abbreviation followed by two-digit year was used to name each phenotype (trait-year combination</w:t>
      </w:r>
      <w:r w:rsidR="00BB0EAF">
        <w:rPr>
          <w:szCs w:val="24"/>
        </w:rPr>
        <w:t>, e.g. PY06</w:t>
      </w:r>
      <w:r w:rsidR="00F87F60">
        <w:rPr>
          <w:szCs w:val="24"/>
        </w:rPr>
        <w:t xml:space="preserve">). </w:t>
      </w:r>
      <w:r w:rsidR="00CC306C">
        <w:rPr>
          <w:szCs w:val="24"/>
        </w:rPr>
        <w:t>Progeny</w:t>
      </w:r>
      <w:r w:rsidR="002C4B54">
        <w:rPr>
          <w:szCs w:val="24"/>
        </w:rPr>
        <w:t xml:space="preserve"> </w:t>
      </w:r>
      <w:r w:rsidR="0031336A">
        <w:rPr>
          <w:szCs w:val="24"/>
        </w:rPr>
        <w:t>v</w:t>
      </w:r>
      <w:r w:rsidR="00D242B5" w:rsidRPr="00BF7843">
        <w:rPr>
          <w:szCs w:val="24"/>
        </w:rPr>
        <w:t>ariation</w:t>
      </w:r>
      <w:r w:rsidR="00D242B5">
        <w:rPr>
          <w:szCs w:val="24"/>
        </w:rPr>
        <w:t xml:space="preserve"> </w:t>
      </w:r>
      <w:r w:rsidR="0031336A">
        <w:rPr>
          <w:szCs w:val="24"/>
        </w:rPr>
        <w:t>within</w:t>
      </w:r>
      <w:r w:rsidR="00D242B5">
        <w:rPr>
          <w:szCs w:val="24"/>
        </w:rPr>
        <w:t xml:space="preserve"> </w:t>
      </w:r>
      <w:r w:rsidR="009B496F">
        <w:rPr>
          <w:szCs w:val="24"/>
        </w:rPr>
        <w:t xml:space="preserve">each </w:t>
      </w:r>
      <w:r w:rsidR="00CC306C">
        <w:rPr>
          <w:szCs w:val="24"/>
        </w:rPr>
        <w:t>phenotype</w:t>
      </w:r>
      <w:r w:rsidR="00371BC4">
        <w:rPr>
          <w:szCs w:val="24"/>
        </w:rPr>
        <w:t xml:space="preserve"> was explored with boxplots</w:t>
      </w:r>
      <w:r w:rsidR="00611B52">
        <w:rPr>
          <w:szCs w:val="24"/>
        </w:rPr>
        <w:t xml:space="preserve"> from R package ggplot2 </w:t>
      </w:r>
      <w:r w:rsidR="00611B52">
        <w:rPr>
          <w:szCs w:val="24"/>
        </w:rPr>
        <w:fldChar w:fldCharType="begin" w:fldLock="1"/>
      </w:r>
      <w:r w:rsidR="00E24EFA">
        <w:rPr>
          <w:szCs w:val="24"/>
        </w:rPr>
        <w:instrText>ADDIN CSL_CITATION {"citationItems":[{"id":"ITEM-1","itemData":{"author":[{"dropping-particle":"","family":"Wickham","given":"Hadley","non-dropping-particle":"","parse-names":false,"suffix":""}],"id":"ITEM-1","issued":{"date-parts":[["2016"]]},"publisher":"Springer","title":"ggplot2: elegant graphics for data analysis","type":"book"},"uris":["http://www.mendeley.com/documents/?uuid=118bf4fe-b9bd-402a-97f5-83b96d3eed75"]}],"mendeley":{"formattedCitation":"(Wickham, 2016)","plainTextFormattedCitation":"(Wickham, 2016)","previouslyFormattedCitation":"(Wickham, 2016)"},"properties":{"noteIndex":0},"schema":"https://github.com/citation-style-language/schema/raw/master/csl-citation.json"}</w:instrText>
      </w:r>
      <w:r w:rsidR="00611B52">
        <w:rPr>
          <w:szCs w:val="24"/>
        </w:rPr>
        <w:fldChar w:fldCharType="separate"/>
      </w:r>
      <w:r w:rsidR="00611B52" w:rsidRPr="00611B52">
        <w:rPr>
          <w:noProof/>
          <w:szCs w:val="24"/>
        </w:rPr>
        <w:t>(Wickham, 2016)</w:t>
      </w:r>
      <w:r w:rsidR="00611B52">
        <w:rPr>
          <w:szCs w:val="24"/>
        </w:rPr>
        <w:fldChar w:fldCharType="end"/>
      </w:r>
      <w:r w:rsidR="00D242B5">
        <w:rPr>
          <w:szCs w:val="24"/>
        </w:rPr>
        <w:t xml:space="preserve">. Pearson’s </w:t>
      </w:r>
      <w:r w:rsidR="00BF7843" w:rsidRPr="00BF7843">
        <w:rPr>
          <w:szCs w:val="24"/>
        </w:rPr>
        <w:t>correlation</w:t>
      </w:r>
      <w:r w:rsidR="00D242B5">
        <w:rPr>
          <w:szCs w:val="24"/>
        </w:rPr>
        <w:t xml:space="preserve">s </w:t>
      </w:r>
      <w:r w:rsidR="007367C9">
        <w:rPr>
          <w:szCs w:val="24"/>
        </w:rPr>
        <w:t>were computed using R</w:t>
      </w:r>
      <w:r w:rsidR="003B65FC">
        <w:rPr>
          <w:szCs w:val="24"/>
        </w:rPr>
        <w:t xml:space="preserve"> v.</w:t>
      </w:r>
      <w:r w:rsidR="003B65FC" w:rsidRPr="003B65FC">
        <w:t xml:space="preserve"> </w:t>
      </w:r>
      <w:r w:rsidR="003B65FC" w:rsidRPr="003B65FC">
        <w:rPr>
          <w:szCs w:val="24"/>
        </w:rPr>
        <w:t>3.6.0</w:t>
      </w:r>
      <w:r w:rsidR="007367C9">
        <w:rPr>
          <w:szCs w:val="24"/>
        </w:rPr>
        <w:t xml:space="preserve"> </w:t>
      </w:r>
      <w:r w:rsidR="007B5372">
        <w:rPr>
          <w:szCs w:val="24"/>
        </w:rPr>
        <w:fldChar w:fldCharType="begin" w:fldLock="1"/>
      </w:r>
      <w:r w:rsidR="007B5372">
        <w:rPr>
          <w:szCs w:val="24"/>
        </w:rPr>
        <w:instrText>ADDIN CSL_CITATION {"citationItems":[{"id":"ITEM-1","itemData":{"author":[{"dropping-particle":"","family":"R Core Team","given":"","non-dropping-particle":"","parse-names":false,"suffix":""}],"id":"ITEM-1","issued":{"date-parts":[["2019"]]},"publisher":"R Foundation for Statistical Computing","publisher-place":"Vienna","title":"R: A Language and Environment for Statistical Computing","type":"article"},"uris":["http://www.mendeley.com/documents/?uuid=6a0b37b2-7604-4675-8824-df8ddcc2047b"]}],"mendeley":{"formattedCitation":"(R Core Team, 2019)","plainTextFormattedCitation":"(R Core Team, 2019)","previouslyFormattedCitation":"(R Core Team, 2019)"},"properties":{"noteIndex":0},"schema":"https://github.com/citation-style-language/schema/raw/master/csl-citation.json"}</w:instrText>
      </w:r>
      <w:r w:rsidR="007B5372">
        <w:rPr>
          <w:szCs w:val="24"/>
        </w:rPr>
        <w:fldChar w:fldCharType="separate"/>
      </w:r>
      <w:r w:rsidR="007B5372" w:rsidRPr="007B5372">
        <w:rPr>
          <w:noProof/>
          <w:szCs w:val="24"/>
        </w:rPr>
        <w:t>(R Core Team, 2019)</w:t>
      </w:r>
      <w:r w:rsidR="007B5372">
        <w:rPr>
          <w:szCs w:val="24"/>
        </w:rPr>
        <w:fldChar w:fldCharType="end"/>
      </w:r>
      <w:r w:rsidR="007367C9">
        <w:rPr>
          <w:szCs w:val="24"/>
        </w:rPr>
        <w:t xml:space="preserve"> </w:t>
      </w:r>
      <w:r w:rsidR="00D242B5">
        <w:rPr>
          <w:szCs w:val="24"/>
        </w:rPr>
        <w:t xml:space="preserve">and graphical visualization through </w:t>
      </w:r>
      <w:r w:rsidR="007367C9">
        <w:rPr>
          <w:szCs w:val="24"/>
        </w:rPr>
        <w:t>n</w:t>
      </w:r>
      <w:r w:rsidR="00D242B5">
        <w:rPr>
          <w:szCs w:val="24"/>
        </w:rPr>
        <w:t xml:space="preserve">etwork </w:t>
      </w:r>
      <w:r w:rsidR="007367C9">
        <w:rPr>
          <w:szCs w:val="24"/>
        </w:rPr>
        <w:t xml:space="preserve">and </w:t>
      </w:r>
      <w:r w:rsidR="00FA71F0">
        <w:rPr>
          <w:szCs w:val="24"/>
        </w:rPr>
        <w:t xml:space="preserve">correlation </w:t>
      </w:r>
      <w:r w:rsidR="00D242B5">
        <w:rPr>
          <w:szCs w:val="24"/>
        </w:rPr>
        <w:t>plot</w:t>
      </w:r>
      <w:r w:rsidR="007367C9">
        <w:rPr>
          <w:szCs w:val="24"/>
        </w:rPr>
        <w:t>s</w:t>
      </w:r>
      <w:r w:rsidR="00D242B5">
        <w:rPr>
          <w:szCs w:val="24"/>
        </w:rPr>
        <w:t xml:space="preserve"> were obtained using R package</w:t>
      </w:r>
      <w:r w:rsidR="007367C9">
        <w:rPr>
          <w:szCs w:val="24"/>
        </w:rPr>
        <w:t>s</w:t>
      </w:r>
      <w:r w:rsidR="00D242B5">
        <w:rPr>
          <w:szCs w:val="24"/>
        </w:rPr>
        <w:t xml:space="preserve"> </w:t>
      </w:r>
      <w:proofErr w:type="spellStart"/>
      <w:r w:rsidR="00D242B5">
        <w:rPr>
          <w:szCs w:val="24"/>
        </w:rPr>
        <w:t>corrr</w:t>
      </w:r>
      <w:proofErr w:type="spellEnd"/>
      <w:r w:rsidR="003B65FC">
        <w:rPr>
          <w:szCs w:val="24"/>
        </w:rPr>
        <w:t xml:space="preserve"> v. 0.4.0</w:t>
      </w:r>
      <w:r w:rsidR="000B322A">
        <w:rPr>
          <w:szCs w:val="24"/>
        </w:rPr>
        <w:t xml:space="preserve"> </w:t>
      </w:r>
      <w:r w:rsidR="000B322A">
        <w:rPr>
          <w:szCs w:val="24"/>
        </w:rPr>
        <w:fldChar w:fldCharType="begin" w:fldLock="1"/>
      </w:r>
      <w:r w:rsidR="007B5372">
        <w:rPr>
          <w:szCs w:val="24"/>
        </w:rPr>
        <w:instrText>ADDIN CSL_CITATION {"citationItems":[{"id":"ITEM-1","itemData":{"author":[{"dropping-particle":"","family":"Ruiz","given":"Edgar","non-dropping-particle":"","parse-names":false,"suffix":""},{"dropping-particle":"","family":"Jackson","given":"Simon","non-dropping-particle":"","parse-names":false,"suffix":""},{"dropping-particle":"","family":"Cimentada","given":"Jorge","non-dropping-particle":"","parse-names":false,"suffix":""}],"id":"ITEM-1","issued":{"date-parts":[["2019"]]},"number":"0.4.0","title":"corrr: Correlations in R","type":"article"},"uris":["http://www.mendeley.com/documents/?uuid=e4e3e58d-9734-4561-96e8-df0586a41013"]}],"mendeley":{"formattedCitation":"(Ruiz et al., 2019)","plainTextFormattedCitation":"(Ruiz et al., 2019)","previouslyFormattedCitation":"(Ruiz et al., 2019)"},"properties":{"noteIndex":0},"schema":"https://github.com/citation-style-language/schema/raw/master/csl-citation.json"}</w:instrText>
      </w:r>
      <w:r w:rsidR="000B322A">
        <w:rPr>
          <w:szCs w:val="24"/>
        </w:rPr>
        <w:fldChar w:fldCharType="separate"/>
      </w:r>
      <w:r w:rsidR="000B322A" w:rsidRPr="000B322A">
        <w:rPr>
          <w:noProof/>
          <w:szCs w:val="24"/>
        </w:rPr>
        <w:t>(Ruiz et al., 2019)</w:t>
      </w:r>
      <w:r w:rsidR="000B322A">
        <w:rPr>
          <w:szCs w:val="24"/>
        </w:rPr>
        <w:fldChar w:fldCharType="end"/>
      </w:r>
      <w:r w:rsidR="007367C9">
        <w:rPr>
          <w:szCs w:val="24"/>
        </w:rPr>
        <w:t xml:space="preserve"> and </w:t>
      </w:r>
      <w:proofErr w:type="spellStart"/>
      <w:r w:rsidR="007367C9">
        <w:rPr>
          <w:szCs w:val="24"/>
        </w:rPr>
        <w:t>corrplot</w:t>
      </w:r>
      <w:proofErr w:type="spellEnd"/>
      <w:r w:rsidR="003B65FC">
        <w:rPr>
          <w:szCs w:val="24"/>
        </w:rPr>
        <w:t xml:space="preserve"> v. 0.84</w:t>
      </w:r>
      <w:r w:rsidR="007367C9">
        <w:rPr>
          <w:szCs w:val="24"/>
        </w:rPr>
        <w:t xml:space="preserve"> </w:t>
      </w:r>
      <w:r w:rsidR="007B5372">
        <w:rPr>
          <w:szCs w:val="24"/>
        </w:rPr>
        <w:fldChar w:fldCharType="begin" w:fldLock="1"/>
      </w:r>
      <w:r w:rsidR="007B5372">
        <w:rPr>
          <w:szCs w:val="24"/>
        </w:rPr>
        <w:instrText>ADDIN CSL_CITATION {"citationItems":[{"id":"ITEM-1","itemData":{"author":[{"dropping-particle":"","family":"Wei","given":"Taiyun","non-dropping-particle":"","parse-names":false,"suffix":""},{"dropping-particle":"","family":"Simko","given":"Viliam","non-dropping-particle":"","parse-names":false,"suffix":""},{"dropping-particle":"","family":"Levy","given":"Michael","non-dropping-particle":"","parse-names":false,"suffix":""},{"dropping-particle":"","family":"Xie","given":"Yihui","non-dropping-particle":"","parse-names":false,"suffix":""},{"dropping-particle":"","family":"Jin","given":"Yan","non-dropping-particle":"","parse-names":false,"suffix":""},{"dropping-particle":"","family":"Zemla","given":"Jeff","non-dropping-particle":"","parse-names":false,"suffix":""}],"id":"ITEM-1","issued":{"date-parts":[["2017"]]},"number":"0.84","title":"corrplot: Visualization of a Correlation Matrix","type":"article"},"uris":["http://www.mendeley.com/documents/?uuid=caed827b-adff-4ee6-b244-d7b57372ea7b"]}],"mendeley":{"formattedCitation":"(Wei et al., 2017)","plainTextFormattedCitation":"(Wei et al., 2017)","previouslyFormattedCitation":"(Wei et al., 2017)"},"properties":{"noteIndex":0},"schema":"https://github.com/citation-style-language/schema/raw/master/csl-citation.json"}</w:instrText>
      </w:r>
      <w:r w:rsidR="007B5372">
        <w:rPr>
          <w:szCs w:val="24"/>
        </w:rPr>
        <w:fldChar w:fldCharType="separate"/>
      </w:r>
      <w:r w:rsidR="007B5372" w:rsidRPr="007B5372">
        <w:rPr>
          <w:noProof/>
          <w:szCs w:val="24"/>
        </w:rPr>
        <w:t>(Wei et al., 2017)</w:t>
      </w:r>
      <w:r w:rsidR="007B5372">
        <w:rPr>
          <w:szCs w:val="24"/>
        </w:rPr>
        <w:fldChar w:fldCharType="end"/>
      </w:r>
      <w:r w:rsidR="00D242B5">
        <w:rPr>
          <w:szCs w:val="24"/>
        </w:rPr>
        <w:t xml:space="preserve">. </w:t>
      </w:r>
      <w:r w:rsidR="006C36B5">
        <w:rPr>
          <w:szCs w:val="24"/>
        </w:rPr>
        <w:t xml:space="preserve">As an approach to investigate </w:t>
      </w:r>
      <w:r w:rsidR="00DD7494">
        <w:rPr>
          <w:szCs w:val="24"/>
        </w:rPr>
        <w:t>genotype-by-environment (</w:t>
      </w:r>
      <w:r w:rsidR="006C36B5">
        <w:rPr>
          <w:szCs w:val="24"/>
        </w:rPr>
        <w:t>GE</w:t>
      </w:r>
      <w:r w:rsidR="00DD7494">
        <w:rPr>
          <w:szCs w:val="24"/>
        </w:rPr>
        <w:t>)</w:t>
      </w:r>
      <w:r w:rsidR="006C36B5">
        <w:rPr>
          <w:szCs w:val="24"/>
        </w:rPr>
        <w:t xml:space="preserve"> interaction, g</w:t>
      </w:r>
      <w:r w:rsidR="00D242B5">
        <w:rPr>
          <w:szCs w:val="24"/>
        </w:rPr>
        <w:t xml:space="preserve">enotype </w:t>
      </w:r>
      <w:r w:rsidR="006C36B5">
        <w:rPr>
          <w:szCs w:val="24"/>
        </w:rPr>
        <w:t xml:space="preserve">(G) </w:t>
      </w:r>
      <w:r w:rsidR="00D242B5">
        <w:rPr>
          <w:szCs w:val="24"/>
        </w:rPr>
        <w:t xml:space="preserve">plus </w:t>
      </w:r>
      <w:r w:rsidR="002C4B54">
        <w:rPr>
          <w:szCs w:val="24"/>
        </w:rPr>
        <w:t>GE</w:t>
      </w:r>
      <w:r w:rsidR="00D242B5">
        <w:rPr>
          <w:szCs w:val="24"/>
        </w:rPr>
        <w:t xml:space="preserve"> interaction (GGE) biplot analysis </w:t>
      </w:r>
      <w:r w:rsidR="00496878">
        <w:rPr>
          <w:szCs w:val="24"/>
        </w:rPr>
        <w:fldChar w:fldCharType="begin" w:fldLock="1"/>
      </w:r>
      <w:r w:rsidR="00ED12CD">
        <w:rPr>
          <w:szCs w:val="24"/>
        </w:rPr>
        <w:instrText>ADDIN CSL_CITATION {"citationItems":[{"id":"ITEM-1","itemData":{"DOI":"10.1201/9781420040371","ISBN":"9780429122729","author":[{"dropping-particle":"","family":"Yan","given":"Weikai","non-dropping-particle":"","parse-names":false,"suffix":""},{"dropping-particle":"","family":"Kang","given":"Manjit S.","non-dropping-particle":"","parse-names":false,"suffix":""}],"id":"ITEM-1","issued":{"date-parts":[["2003","8"]]},"number-of-pages":"288","publisher":"CRC Press","publisher-place":"Boca Raton","title":"GGE Biplot Analysis: a graphical tool for breeders, geneticists, and agronomists","type":"book"},"uris":["http://www.mendeley.com/documents/?uuid=062d35a0-f4da-4c24-a910-01bfe7f13516"]}],"mendeley":{"formattedCitation":"(Yan and Kang, 2003)","plainTextFormattedCitation":"(Yan and Kang, 2003)","previouslyFormattedCitation":"(Yan and Kang, 2003)"},"properties":{"noteIndex":0},"schema":"https://github.com/citation-style-language/schema/raw/master/csl-citation.json"}</w:instrText>
      </w:r>
      <w:r w:rsidR="00496878">
        <w:rPr>
          <w:szCs w:val="24"/>
        </w:rPr>
        <w:fldChar w:fldCharType="separate"/>
      </w:r>
      <w:r w:rsidR="00CB11AE" w:rsidRPr="00CB11AE">
        <w:rPr>
          <w:noProof/>
          <w:szCs w:val="24"/>
        </w:rPr>
        <w:t>(Yan and Kang, 2003)</w:t>
      </w:r>
      <w:r w:rsidR="00496878">
        <w:rPr>
          <w:szCs w:val="24"/>
        </w:rPr>
        <w:fldChar w:fldCharType="end"/>
      </w:r>
      <w:r w:rsidR="00496878">
        <w:rPr>
          <w:szCs w:val="24"/>
        </w:rPr>
        <w:t xml:space="preserve"> </w:t>
      </w:r>
      <w:r w:rsidR="00D242B5">
        <w:rPr>
          <w:szCs w:val="24"/>
        </w:rPr>
        <w:t xml:space="preserve">was carried out using R package </w:t>
      </w:r>
      <w:proofErr w:type="spellStart"/>
      <w:r w:rsidR="00D242B5">
        <w:rPr>
          <w:szCs w:val="24"/>
        </w:rPr>
        <w:t>GGEBiplots</w:t>
      </w:r>
      <w:proofErr w:type="spellEnd"/>
      <w:r w:rsidR="003B65FC">
        <w:rPr>
          <w:szCs w:val="24"/>
        </w:rPr>
        <w:t xml:space="preserve"> v. 0.1.1</w:t>
      </w:r>
      <w:r w:rsidR="00496878">
        <w:rPr>
          <w:szCs w:val="24"/>
        </w:rPr>
        <w:t xml:space="preserve"> </w:t>
      </w:r>
      <w:r w:rsidR="000B322A">
        <w:rPr>
          <w:szCs w:val="24"/>
        </w:rPr>
        <w:fldChar w:fldCharType="begin" w:fldLock="1"/>
      </w:r>
      <w:r w:rsidR="000B322A">
        <w:rPr>
          <w:szCs w:val="24"/>
        </w:rPr>
        <w:instrText>ADDIN CSL_CITATION {"citationItems":[{"id":"ITEM-1","itemData":{"author":[{"dropping-particle":"","family":"Dumble","given":"Sam","non-dropping-particle":"","parse-names":false,"suffix":""},{"dropping-particle":"","family":"Bernal","given":"Elisa Frutos","non-dropping-particle":"","parse-names":false,"suffix":""},{"dropping-particle":"","family":"Villardon","given":"Purificacion Galindo","non-dropping-particle":"","parse-names":false,"suffix":""}],"id":"ITEM-1","issued":{"date-parts":[["2017"]]},"number":"0.1.1","title":"GGEBiplots: GGE Biplots with 'ggplot2'","type":"article"},"uris":["http://www.mendeley.com/documents/?uuid=596d6e86-df3d-4572-a308-6b78a95d9671"]}],"mendeley":{"formattedCitation":"(Dumble et al., 2017)","plainTextFormattedCitation":"(Dumble et al., 2017)","previouslyFormattedCitation":"(Dumble et al., 2017)"},"properties":{"noteIndex":0},"schema":"https://github.com/citation-style-language/schema/raw/master/csl-citation.json"}</w:instrText>
      </w:r>
      <w:r w:rsidR="000B322A">
        <w:rPr>
          <w:szCs w:val="24"/>
        </w:rPr>
        <w:fldChar w:fldCharType="separate"/>
      </w:r>
      <w:r w:rsidR="000B322A" w:rsidRPr="000B322A">
        <w:rPr>
          <w:noProof/>
          <w:szCs w:val="24"/>
        </w:rPr>
        <w:t>(Dumble et al., 2017)</w:t>
      </w:r>
      <w:r w:rsidR="000B322A">
        <w:rPr>
          <w:szCs w:val="24"/>
        </w:rPr>
        <w:fldChar w:fldCharType="end"/>
      </w:r>
      <w:r w:rsidR="00370E59">
        <w:rPr>
          <w:szCs w:val="24"/>
        </w:rPr>
        <w:t xml:space="preserve"> based on the standardized </w:t>
      </w:r>
      <w:r w:rsidR="00BB0EAF">
        <w:rPr>
          <w:szCs w:val="24"/>
        </w:rPr>
        <w:t>adjusted means</w:t>
      </w:r>
      <w:r w:rsidR="00D242B5">
        <w:rPr>
          <w:szCs w:val="24"/>
        </w:rPr>
        <w:t xml:space="preserve">. </w:t>
      </w:r>
    </w:p>
    <w:p w14:paraId="78FD5052" w14:textId="00927894" w:rsidR="006E69FC" w:rsidRPr="00FA763C" w:rsidRDefault="003F5090" w:rsidP="006E69FC">
      <w:pPr>
        <w:pStyle w:val="Heading2"/>
        <w:spacing w:line="480" w:lineRule="auto"/>
      </w:pPr>
      <w:r>
        <w:t>Genotypic data, d</w:t>
      </w:r>
      <w:r w:rsidR="00497F7D">
        <w:t>osage calling and l</w:t>
      </w:r>
      <w:r w:rsidR="006E69FC" w:rsidRPr="00FA763C">
        <w:t>inkage map construction</w:t>
      </w:r>
    </w:p>
    <w:p w14:paraId="15E1E9E2" w14:textId="24205513" w:rsidR="0095729C" w:rsidRDefault="003824CF" w:rsidP="003824CF">
      <w:pPr>
        <w:spacing w:line="480" w:lineRule="auto"/>
        <w:rPr>
          <w:szCs w:val="24"/>
        </w:rPr>
      </w:pPr>
      <w:r w:rsidRPr="003824CF">
        <w:rPr>
          <w:szCs w:val="24"/>
        </w:rPr>
        <w:t>Genotyping was performed using the Illumina Infinium</w:t>
      </w:r>
      <w:r w:rsidRPr="003824CF">
        <w:rPr>
          <w:szCs w:val="24"/>
          <w:vertAlign w:val="superscript"/>
        </w:rPr>
        <w:t>®</w:t>
      </w:r>
      <w:r w:rsidRPr="003824CF">
        <w:rPr>
          <w:szCs w:val="24"/>
        </w:rPr>
        <w:t xml:space="preserve"> 8,303 Potato Array </w:t>
      </w:r>
      <w:r w:rsidR="00FA0D56">
        <w:rPr>
          <w:szCs w:val="24"/>
        </w:rPr>
        <w:fldChar w:fldCharType="begin" w:fldLock="1"/>
      </w:r>
      <w:r w:rsidR="00FA0D56">
        <w:rPr>
          <w:szCs w:val="24"/>
        </w:rPr>
        <w:instrText>ADDIN CSL_CITATION {"citationItems":[{"id":"ITEM-1","itemData":{"DOI":"10.1371/journal.pone.0036347","ISSN":"1932-6203","PMID":"22558443","abstract":"To facilitate genome-guided breeding in potato, we developed an 8303 Single Nucleotide Polymorphism (SNP) marker array using potato genome and transcriptome resources. To validate the Infinium 8303 Potato Array, we developed linkage maps from two diploid populations (DRH and D84) and compared these maps with the assembled potato genome sequence. Both populations used the doubled monoploid reference genotype DM1-3 516 R44 as the female parent but had different heterozygous diploid male parents (RH89-039-16 and 84SD22). Over 4,400 markers were mapped (1,960 in DRH and 2,454 in D84, 787 in common) resulting in map sizes of 965 (DRH) and 792 (D84) cM, covering 87% (DRH) and 88% (D84) of genome sequence length. Of the mapped markers, 33.5% were in candidate genes selected for the array, 4.5% were markers from existing genetic maps, and 61% were selected based on distribution across the genome. Markers with distorted segregation ratios occurred in blocks in both linkage maps, accounting for 4% (DRH) and 9% (D84) of mapped markers. Markers with distorted segregation ratios were unique to each population with blocks on chromosomes 9 and 12 in DRH and 3, 4, 6 and 8 in D84. Chromosome assignment of markers based on linkage mapping differed from sequence alignment with the Potato Genome Sequencing Consortium (PGSC) pseudomolecules for 1% of the mapped markers with some disconcordant markers attributable to paralogs. In total, 126 (DRH) and 226 (D84) mapped markers were not anchored to the pseudomolecules and provide new scaffold anchoring data to improve the potato genome assembly. The high degree of concordance between the linkage maps and the pseudomolecules demonstrates both the quality of the potato genome sequence and the functionality of the Infinium 8303 Potato Array. The broad genome coverage of the Infinium 8303 Potato Array compared to other marker sets will enable numerous downstream applications.","author":[{"dropping-particle":"","family":"Felcher","given":"Kimberly J","non-dropping-particle":"","parse-names":false,"suffix":""},{"dropping-particle":"","family":"Coombs","given":"Joseph J","non-dropping-particle":"","parse-names":false,"suffix":""},{"dropping-particle":"","family":"Massa","given":"Alicia N","non-dropping-particle":"","parse-names":false,"suffix":""},{"dropping-particle":"","family":"Hansey","given":"Candice N","non-dropping-particle":"","parse-names":false,"suffix":""},{"dropping-particle":"","family":"Hamilton","given":"John P","non-dropping-particle":"","parse-names":false,"suffix":""},{"dropping-particle":"","family":"Veilleux","given":"Richard E","non-dropping-particle":"","parse-names":false,"suffix":""},{"dropping-particle":"","family":"Buell","given":"C Robin","non-dropping-particle":"","parse-names":false,"suffix":""},{"dropping-particle":"","family":"Douches","given":"David S","non-dropping-particle":"","parse-names":false,"suffix":""}],"container-title":"PloS one","id":"ITEM-1","issue":"4","issued":{"date-parts":[["2012","1"]]},"page":"e36347","title":"Integration of two diploid potato linkage maps with the potato genome sequence.","type":"article-journal","volume":"7"},"uris":["http://www.mendeley.com/documents/?uuid=dfa1e625-96c7-43cd-b5a9-6defc20b20d7"]}],"mendeley":{"formattedCitation":"(Felcher et al., 2012)","plainTextFormattedCitation":"(Felcher et al., 2012)","previouslyFormattedCitation":"(Felcher et al., 2012)"},"properties":{"noteIndex":0},"schema":"https://github.com/citation-style-language/schema/raw/master/csl-citation.json"}</w:instrText>
      </w:r>
      <w:r w:rsidR="00FA0D56">
        <w:rPr>
          <w:szCs w:val="24"/>
        </w:rPr>
        <w:fldChar w:fldCharType="separate"/>
      </w:r>
      <w:r w:rsidR="00FA0D56" w:rsidRPr="00FA0D56">
        <w:rPr>
          <w:noProof/>
          <w:szCs w:val="24"/>
        </w:rPr>
        <w:t>(Felcher et al., 2012)</w:t>
      </w:r>
      <w:r w:rsidR="00FA0D56">
        <w:rPr>
          <w:szCs w:val="24"/>
        </w:rPr>
        <w:fldChar w:fldCharType="end"/>
      </w:r>
      <w:r w:rsidRPr="003824CF">
        <w:rPr>
          <w:szCs w:val="24"/>
        </w:rPr>
        <w:t xml:space="preserve">. The intensity of each fluorescent labeled nucleotide was read using the Illumina </w:t>
      </w:r>
      <w:proofErr w:type="spellStart"/>
      <w:r w:rsidRPr="003824CF">
        <w:rPr>
          <w:szCs w:val="24"/>
        </w:rPr>
        <w:t>iScan</w:t>
      </w:r>
      <w:proofErr w:type="spellEnd"/>
      <w:r w:rsidRPr="003824CF">
        <w:rPr>
          <w:szCs w:val="24"/>
        </w:rPr>
        <w:t xml:space="preserve"> Reader and imported into </w:t>
      </w:r>
      <w:proofErr w:type="spellStart"/>
      <w:r w:rsidRPr="003824CF">
        <w:rPr>
          <w:szCs w:val="24"/>
        </w:rPr>
        <w:t>GenomeStudio</w:t>
      </w:r>
      <w:proofErr w:type="spellEnd"/>
      <w:r w:rsidRPr="003824CF">
        <w:rPr>
          <w:szCs w:val="24"/>
        </w:rPr>
        <w:t xml:space="preserve">. The ordered pair of normalized intensities </w:t>
      </w:r>
      <m:oMath>
        <m:r>
          <w:rPr>
            <w:rFonts w:ascii="Cambria Math" w:hAnsi="Cambria Math"/>
            <w:szCs w:val="24"/>
          </w:rPr>
          <m:t>(x,y)</m:t>
        </m:r>
      </m:oMath>
      <w:r w:rsidRPr="003824CF">
        <w:rPr>
          <w:szCs w:val="24"/>
        </w:rPr>
        <w:t xml:space="preserve"> from the two allelic variants was transformed into polar coordinates</w:t>
      </w:r>
      <w:r>
        <w:rPr>
          <w:szCs w:val="24"/>
        </w:rPr>
        <w:t xml:space="preserve"> </w:t>
      </w:r>
      <m:oMath>
        <m:r>
          <w:rPr>
            <w:rFonts w:ascii="Cambria Math" w:hAnsi="Cambria Math"/>
            <w:szCs w:val="24"/>
          </w:rPr>
          <m:t>θ=</m:t>
        </m:r>
        <m:f>
          <m:fPr>
            <m:ctrlPr>
              <w:rPr>
                <w:rFonts w:ascii="Cambria Math" w:hAnsi="Cambria Math"/>
                <w:i/>
                <w:szCs w:val="24"/>
              </w:rPr>
            </m:ctrlPr>
          </m:fPr>
          <m:num>
            <m:r>
              <w:rPr>
                <w:rFonts w:ascii="Cambria Math" w:hAnsi="Cambria Math"/>
                <w:szCs w:val="24"/>
              </w:rPr>
              <m:t>2</m:t>
            </m:r>
          </m:num>
          <m:den>
            <m:r>
              <w:rPr>
                <w:rFonts w:ascii="Cambria Math" w:hAnsi="Cambria Math"/>
                <w:szCs w:val="24"/>
              </w:rPr>
              <m:t>π</m:t>
            </m:r>
          </m:den>
        </m:f>
        <m:r>
          <m:rPr>
            <m:sty m:val="p"/>
          </m:rPr>
          <w:rPr>
            <w:rFonts w:ascii="Cambria Math" w:hAnsi="Cambria Math"/>
            <w:szCs w:val="24"/>
          </w:rPr>
          <m:t>atan</m:t>
        </m:r>
        <m:d>
          <m:dPr>
            <m:ctrlPr>
              <w:rPr>
                <w:rFonts w:ascii="Cambria Math" w:hAnsi="Cambria Math"/>
                <w:i/>
                <w:szCs w:val="24"/>
              </w:rPr>
            </m:ctrlPr>
          </m:dPr>
          <m:e>
            <m:f>
              <m:fPr>
                <m:ctrlPr>
                  <w:rPr>
                    <w:rFonts w:ascii="Cambria Math" w:hAnsi="Cambria Math"/>
                    <w:i/>
                    <w:szCs w:val="24"/>
                  </w:rPr>
                </m:ctrlPr>
              </m:fPr>
              <m:num>
                <m:r>
                  <w:rPr>
                    <w:rFonts w:ascii="Cambria Math" w:hAnsi="Cambria Math"/>
                    <w:szCs w:val="24"/>
                  </w:rPr>
                  <m:t>y</m:t>
                </m:r>
              </m:num>
              <m:den>
                <m:r>
                  <w:rPr>
                    <w:rFonts w:ascii="Cambria Math" w:hAnsi="Cambria Math"/>
                    <w:szCs w:val="24"/>
                  </w:rPr>
                  <m:t>x</m:t>
                </m:r>
              </m:den>
            </m:f>
          </m:e>
        </m:d>
      </m:oMath>
      <w:r w:rsidRPr="003824CF">
        <w:rPr>
          <w:szCs w:val="24"/>
        </w:rPr>
        <w:t xml:space="preserve"> and</w:t>
      </w:r>
      <w:r>
        <w:rPr>
          <w:szCs w:val="24"/>
        </w:rPr>
        <w:t xml:space="preserve"> </w:t>
      </w:r>
      <m:oMath>
        <m:r>
          <w:rPr>
            <w:rFonts w:ascii="Cambria Math" w:hAnsi="Cambria Math"/>
            <w:szCs w:val="24"/>
          </w:rPr>
          <m:t>r=</m:t>
        </m:r>
        <m:rad>
          <m:radPr>
            <m:degHide m:val="1"/>
            <m:ctrlPr>
              <w:rPr>
                <w:rFonts w:ascii="Cambria Math" w:hAnsi="Cambria Math"/>
                <w:i/>
                <w:szCs w:val="24"/>
              </w:rPr>
            </m:ctrlPr>
          </m:radPr>
          <m:deg/>
          <m:e>
            <m:sSup>
              <m:sSupPr>
                <m:ctrlPr>
                  <w:rPr>
                    <w:rFonts w:ascii="Cambria Math" w:hAnsi="Cambria Math"/>
                    <w:i/>
                    <w:szCs w:val="24"/>
                  </w:rPr>
                </m:ctrlPr>
              </m:sSupPr>
              <m:e>
                <m:r>
                  <w:rPr>
                    <w:rFonts w:ascii="Cambria Math" w:hAnsi="Cambria Math"/>
                    <w:szCs w:val="24"/>
                  </w:rPr>
                  <m:t>x</m:t>
                </m:r>
              </m:e>
              <m:sup>
                <m:r>
                  <w:rPr>
                    <w:rFonts w:ascii="Cambria Math" w:hAnsi="Cambria Math"/>
                    <w:szCs w:val="24"/>
                  </w:rPr>
                  <m:t>2</m:t>
                </m:r>
              </m:sup>
            </m:sSup>
            <m:r>
              <w:rPr>
                <w:rFonts w:ascii="Cambria Math" w:hAnsi="Cambria Math"/>
                <w:szCs w:val="24"/>
              </w:rPr>
              <m:t>+</m:t>
            </m:r>
            <m:sSup>
              <m:sSupPr>
                <m:ctrlPr>
                  <w:rPr>
                    <w:rFonts w:ascii="Cambria Math" w:hAnsi="Cambria Math"/>
                    <w:i/>
                    <w:szCs w:val="24"/>
                  </w:rPr>
                </m:ctrlPr>
              </m:sSupPr>
              <m:e>
                <m:r>
                  <w:rPr>
                    <w:rFonts w:ascii="Cambria Math" w:hAnsi="Cambria Math"/>
                    <w:szCs w:val="24"/>
                  </w:rPr>
                  <m:t>y</m:t>
                </m:r>
              </m:e>
              <m:sup>
                <m:r>
                  <w:rPr>
                    <w:rFonts w:ascii="Cambria Math" w:hAnsi="Cambria Math"/>
                    <w:szCs w:val="24"/>
                  </w:rPr>
                  <m:t>2</m:t>
                </m:r>
              </m:sup>
            </m:sSup>
          </m:e>
        </m:rad>
      </m:oMath>
      <w:r w:rsidRPr="003824CF">
        <w:rPr>
          <w:szCs w:val="24"/>
        </w:rPr>
        <w:t xml:space="preserve"> to proceed with the dosage calling of the parents and offspring using the R package ClusterCall </w:t>
      </w:r>
      <w:r w:rsidR="00FA0D56">
        <w:rPr>
          <w:szCs w:val="24"/>
        </w:rPr>
        <w:fldChar w:fldCharType="begin" w:fldLock="1"/>
      </w:r>
      <w:r w:rsidR="00FA0D56">
        <w:rPr>
          <w:szCs w:val="24"/>
        </w:rPr>
        <w:instrText>ADDIN CSL_CITATION {"citationItems":[{"id":"ITEM-1","itemData":{"DOI":"10.1007/s00122-016-2845-5","ISBN":"0123456789","ISSN":"0040-5752","author":[{"dropping-particle":"","family":"Schmitz Carley","given":"Cari A.","non-dropping-particle":"","parse-names":false,"suffix":""},{"dropping-particle":"","family":"Coombs","given":"Joseph J.","non-dropping-particle":"","parse-names":false,"suffix":""},{"dropping-particle":"","family":"Douches","given":"David S.","non-dropping-particle":"","parse-names":false,"suffix":""},{"dropping-particle":"","family":"Bethke","given":"Paul C.","non-dropping-particle":"","parse-names":false,"suffix":""},{"dropping-particle":"","family":"Palta","given":"Jiwan P.","non-dropping-particle":"","parse-names":false,"suffix":""},{"dropping-particle":"","family":"Novy","given":"Richard G.","non-dropping-particle":"","parse-names":false,"suffix":""},{"dropping-particle":"","family":"Endelman","given":"Jeffrey B.","non-dropping-particle":"","parse-names":false,"suffix":""}],"container-title":"Theoretical and Applied Genetics","id":"ITEM-1","issue":"4","issued":{"date-parts":[["2017","4","9"]]},"page":"717-726","publisher":"Springer Berlin Heidelberg","title":"Automated tetraploid genotype calling by hierarchical clustering","type":"article-journal","volume":"130"},"uris":["http://www.mendeley.com/documents/?uuid=31bcb1d8-5236-4709-a152-4969115fef99"]}],"mendeley":{"formattedCitation":"(Schmitz Carley et al., 2017)","plainTextFormattedCitation":"(Schmitz Carley et al., 2017)","previouslyFormattedCitation":"(Schmitz Carley et al., 2017)"},"properties":{"noteIndex":0},"schema":"https://github.com/citation-style-language/schema/raw/master/csl-citation.json"}</w:instrText>
      </w:r>
      <w:r w:rsidR="00FA0D56">
        <w:rPr>
          <w:szCs w:val="24"/>
        </w:rPr>
        <w:fldChar w:fldCharType="separate"/>
      </w:r>
      <w:r w:rsidR="00FA0D56" w:rsidRPr="00FA0D56">
        <w:rPr>
          <w:noProof/>
          <w:szCs w:val="24"/>
        </w:rPr>
        <w:t xml:space="preserve">(Schmitz Carley et </w:t>
      </w:r>
      <w:r w:rsidR="00FA0D56" w:rsidRPr="00FA0D56">
        <w:rPr>
          <w:noProof/>
          <w:szCs w:val="24"/>
        </w:rPr>
        <w:lastRenderedPageBreak/>
        <w:t>al., 2017)</w:t>
      </w:r>
      <w:r w:rsidR="00FA0D56">
        <w:rPr>
          <w:szCs w:val="24"/>
        </w:rPr>
        <w:fldChar w:fldCharType="end"/>
      </w:r>
      <w:r w:rsidRPr="003824CF">
        <w:rPr>
          <w:szCs w:val="24"/>
        </w:rPr>
        <w:t>. Uninformative markers or those resulting in unclassified parents were filtered out</w:t>
      </w:r>
      <w:r w:rsidR="00F00BE3">
        <w:rPr>
          <w:szCs w:val="24"/>
        </w:rPr>
        <w:t xml:space="preserve"> resulting in </w:t>
      </w:r>
      <w:ins w:id="10" w:author="Marcelo Mollinari" w:date="2020-07-19T21:31:00Z">
        <w:r w:rsidR="00E45CBE">
          <w:rPr>
            <w:szCs w:val="24"/>
          </w:rPr>
          <w:t>5,599</w:t>
        </w:r>
      </w:ins>
      <w:del w:id="11" w:author="Marcelo Mollinari" w:date="2020-07-19T21:31:00Z">
        <w:r w:rsidR="00F00BE3" w:rsidRPr="003824CF" w:rsidDel="00E45CBE">
          <w:rPr>
            <w:szCs w:val="24"/>
          </w:rPr>
          <w:delText>4</w:delText>
        </w:r>
        <w:r w:rsidR="00F00BE3" w:rsidDel="00E45CBE">
          <w:rPr>
            <w:szCs w:val="24"/>
          </w:rPr>
          <w:delText>,</w:delText>
        </w:r>
        <w:r w:rsidR="00F00BE3" w:rsidRPr="003824CF" w:rsidDel="00E45CBE">
          <w:rPr>
            <w:szCs w:val="24"/>
          </w:rPr>
          <w:delText>977</w:delText>
        </w:r>
      </w:del>
      <w:r w:rsidR="00F00BE3" w:rsidRPr="003824CF">
        <w:rPr>
          <w:szCs w:val="24"/>
        </w:rPr>
        <w:t xml:space="preserve"> SNPs</w:t>
      </w:r>
      <w:r w:rsidRPr="003824CF">
        <w:rPr>
          <w:szCs w:val="24"/>
        </w:rPr>
        <w:t xml:space="preserve">. </w:t>
      </w:r>
    </w:p>
    <w:p w14:paraId="37996E81" w14:textId="38487DB1" w:rsidR="00BA44A6" w:rsidDel="005C28AC" w:rsidRDefault="00F00BE3" w:rsidP="003824CF">
      <w:pPr>
        <w:spacing w:line="480" w:lineRule="auto"/>
        <w:rPr>
          <w:del w:id="12" w:author="Marcelo Mollinari" w:date="2020-07-19T21:53:00Z"/>
          <w:szCs w:val="24"/>
        </w:rPr>
      </w:pPr>
      <w:r>
        <w:rPr>
          <w:szCs w:val="24"/>
        </w:rPr>
        <w:t xml:space="preserve">Allele dosage from these </w:t>
      </w:r>
      <w:r w:rsidR="003824CF" w:rsidRPr="003824CF">
        <w:rPr>
          <w:szCs w:val="24"/>
        </w:rPr>
        <w:t xml:space="preserve">markers were imported into MAPpoly </w:t>
      </w:r>
      <w:r>
        <w:rPr>
          <w:szCs w:val="24"/>
        </w:rPr>
        <w:t>v.</w:t>
      </w:r>
      <w:r w:rsidR="003824CF" w:rsidRPr="003824CF">
        <w:rPr>
          <w:szCs w:val="24"/>
        </w:rPr>
        <w:t xml:space="preserve"> 0.1.0 </w:t>
      </w:r>
      <w:r w:rsidR="00FA0D56">
        <w:rPr>
          <w:szCs w:val="24"/>
        </w:rPr>
        <w:fldChar w:fldCharType="begin" w:fldLock="1"/>
      </w:r>
      <w:r w:rsidR="00FA0D56">
        <w:rPr>
          <w:szCs w:val="24"/>
        </w:rPr>
        <w:instrText>ADDIN CSL_CITATION {"citationItems":[{"id":"ITEM-1","itemData":{"DOI":"10.1534/g3.119.400378","ISSN":"2160-1836","abstract":"Modern SNP genotyping technologies allow to measure the relative abundance of different alleles for a given locus, and consequently to estimate their allele dosage, opening a new road for genetic studies in autopolyploids. Despite advances in genetic linkage analysis in autotetraploids, there is a lack of statistical models to perform linkage analysis in organisms with higher ploidy levels. In this paper, we present a statistical method to estimate recombination fractions and infer linkage phases in full-sib populations of autopolyploid species with even ploidy levels in a sequence of SNP markers using hidden Markov models. Our method uses efficient two-point procedures to reduce the search space for the best linkage phase configuration and reestimates the final parameters using maximum-likelihood estimation of the Markov chain. To evaluate the method, and demonstrate its properties, we rely on simulations of autotetraploid, autohexaploid and autooctaploid populations. The results show the reliability of our approach, including situations with complex linkage phase scenarios in hexaploid and octaploid populations. Author summary In this paper we present a multilocus complete solution based in hidden Markov models to estimate recombination fractions and infer the linkage phase configuration in full-sib mapping populations with even ploidy levels under random chromosome segregation. We also present an efficient pairwise loci analysis to be used in cases were the multilocus analysis becomes compute-intensive.","author":[{"dropping-particle":"","family":"Mollinari","given":"Marcelo","non-dropping-particle":"","parse-names":false,"suffix":""},{"dropping-particle":"","family":"Garcia","given":"Antonio Augusto Franco","non-dropping-particle":"","parse-names":false,"suffix":""}],"container-title":"G3: Genes|Genomes|Genetics","id":"ITEM-1","issue":"10","issued":{"date-parts":[["2019"]]},"page":"3297-3314","title":"Linkage Analysis and Haplotype Phasing in Experimental Autopolyploid Populations with High Ploidy Level Using Hidden Markov Models","type":"article-journal","volume":"9"},"uris":["http://www.mendeley.com/documents/?uuid=3a6afeae-3610-4850-8d6a-a0361b7c0709"]}],"mendeley":{"formattedCitation":"(Mollinari and Garcia, 2019)","plainTextFormattedCitation":"(Mollinari and Garcia, 2019)","previouslyFormattedCitation":"(Mollinari and Garcia, 2019)"},"properties":{"noteIndex":0},"schema":"https://github.com/citation-style-language/schema/raw/master/csl-citation.json"}</w:instrText>
      </w:r>
      <w:r w:rsidR="00FA0D56">
        <w:rPr>
          <w:szCs w:val="24"/>
        </w:rPr>
        <w:fldChar w:fldCharType="separate"/>
      </w:r>
      <w:r w:rsidR="00FA0D56" w:rsidRPr="00FA0D56">
        <w:rPr>
          <w:noProof/>
          <w:szCs w:val="24"/>
        </w:rPr>
        <w:t>(Mollinari and Garcia, 2019)</w:t>
      </w:r>
      <w:r w:rsidR="00FA0D56">
        <w:rPr>
          <w:szCs w:val="24"/>
        </w:rPr>
        <w:fldChar w:fldCharType="end"/>
      </w:r>
      <w:r w:rsidR="003824CF" w:rsidRPr="003824CF">
        <w:rPr>
          <w:szCs w:val="24"/>
        </w:rPr>
        <w:t xml:space="preserve"> </w:t>
      </w:r>
      <w:r>
        <w:rPr>
          <w:szCs w:val="24"/>
        </w:rPr>
        <w:t xml:space="preserve">together with their respective chromosome </w:t>
      </w:r>
      <w:r w:rsidR="00645130">
        <w:rPr>
          <w:szCs w:val="24"/>
        </w:rPr>
        <w:t xml:space="preserve">positions </w:t>
      </w:r>
      <w:r>
        <w:rPr>
          <w:szCs w:val="24"/>
        </w:rPr>
        <w:t>(</w:t>
      </w:r>
      <w:r w:rsidRPr="003824CF">
        <w:rPr>
          <w:i/>
          <w:iCs/>
          <w:szCs w:val="24"/>
        </w:rPr>
        <w:t>S.</w:t>
      </w:r>
      <w:r w:rsidR="00101EEC">
        <w:rPr>
          <w:i/>
          <w:iCs/>
          <w:szCs w:val="24"/>
        </w:rPr>
        <w:t xml:space="preserve"> </w:t>
      </w:r>
      <w:r w:rsidRPr="003824CF">
        <w:rPr>
          <w:i/>
          <w:iCs/>
          <w:szCs w:val="24"/>
        </w:rPr>
        <w:t>tuberosum</w:t>
      </w:r>
      <w:r w:rsidRPr="003824CF">
        <w:rPr>
          <w:szCs w:val="24"/>
        </w:rPr>
        <w:t xml:space="preserve"> genome </w:t>
      </w:r>
      <w:r>
        <w:rPr>
          <w:szCs w:val="24"/>
        </w:rPr>
        <w:t>v</w:t>
      </w:r>
      <w:r w:rsidRPr="003824CF">
        <w:rPr>
          <w:szCs w:val="24"/>
        </w:rPr>
        <w:t>.</w:t>
      </w:r>
      <w:r>
        <w:rPr>
          <w:szCs w:val="24"/>
        </w:rPr>
        <w:t xml:space="preserve"> </w:t>
      </w:r>
      <w:r w:rsidRPr="003824CF">
        <w:rPr>
          <w:szCs w:val="24"/>
        </w:rPr>
        <w:t>4.0.3</w:t>
      </w:r>
      <w:r>
        <w:rPr>
          <w:szCs w:val="24"/>
        </w:rPr>
        <w:t>). A</w:t>
      </w:r>
      <w:r w:rsidR="003824CF" w:rsidRPr="003824CF">
        <w:rPr>
          <w:szCs w:val="24"/>
        </w:rPr>
        <w:t>fter testing for segregation distortion (</w:t>
      </w:r>
      <m:oMath>
        <m:r>
          <w:rPr>
            <w:rFonts w:ascii="Cambria Math" w:hAnsi="Cambria Math"/>
            <w:szCs w:val="24"/>
          </w:rPr>
          <m:t>~</m:t>
        </m:r>
        <m:r>
          <w:ins w:id="13" w:author="Marcelo Mollinari" w:date="2020-07-19T21:34:00Z">
            <w:rPr>
              <w:rFonts w:ascii="Cambria Math" w:hAnsi="Cambria Math"/>
              <w:szCs w:val="24"/>
            </w:rPr>
            <m:t>8.</m:t>
          </w:ins>
        </m:r>
        <m:r>
          <w:ins w:id="14" w:author="Marcelo Mollinari" w:date="2020-07-19T21:35:00Z">
            <w:rPr>
              <w:rFonts w:ascii="Cambria Math" w:hAnsi="Cambria Math"/>
              <w:szCs w:val="24"/>
            </w:rPr>
            <m:t>9</m:t>
          </w:ins>
        </m:r>
        <m:r>
          <w:del w:id="15" w:author="Marcelo Mollinari" w:date="2020-07-19T21:34:00Z">
            <w:rPr>
              <w:rFonts w:ascii="Cambria Math" w:hAnsi="Cambria Math"/>
              <w:szCs w:val="24"/>
            </w:rPr>
            <m:t>9.2</m:t>
          </w:del>
        </m:r>
        <m:r>
          <w:rPr>
            <w:rFonts w:ascii="Cambria Math" w:hAnsi="Cambria Math"/>
            <w:szCs w:val="24"/>
          </w:rPr>
          <m:t>×</m:t>
        </m:r>
        <m:sSup>
          <m:sSupPr>
            <m:ctrlPr>
              <w:rPr>
                <w:rFonts w:ascii="Cambria Math" w:hAnsi="Cambria Math"/>
                <w:i/>
                <w:szCs w:val="24"/>
              </w:rPr>
            </m:ctrlPr>
          </m:sSupPr>
          <m:e>
            <m:r>
              <w:rPr>
                <w:rFonts w:ascii="Cambria Math" w:hAnsi="Cambria Math"/>
                <w:szCs w:val="24"/>
              </w:rPr>
              <m:t>10</m:t>
            </m:r>
          </m:e>
          <m:sup>
            <m:r>
              <w:rPr>
                <w:rFonts w:ascii="Cambria Math" w:hAnsi="Cambria Math"/>
                <w:szCs w:val="24"/>
              </w:rPr>
              <m:t>-6</m:t>
            </m:r>
          </m:sup>
        </m:sSup>
      </m:oMath>
      <w:r w:rsidR="003824CF" w:rsidRPr="003824CF">
        <w:rPr>
          <w:szCs w:val="24"/>
        </w:rPr>
        <w:t xml:space="preserve"> using Bonferroni correction)</w:t>
      </w:r>
      <w:ins w:id="16" w:author="Marcelo Mollinari" w:date="2020-07-19T21:33:00Z">
        <w:r w:rsidR="00E45CBE">
          <w:rPr>
            <w:szCs w:val="24"/>
          </w:rPr>
          <w:t xml:space="preserve"> and filtering out redundant markers</w:t>
        </w:r>
      </w:ins>
      <w:r w:rsidR="003824CF" w:rsidRPr="003824CF">
        <w:rPr>
          <w:szCs w:val="24"/>
        </w:rPr>
        <w:t xml:space="preserve">, the pairwise recombination fraction of </w:t>
      </w:r>
      <w:r>
        <w:rPr>
          <w:szCs w:val="24"/>
        </w:rPr>
        <w:t xml:space="preserve">the </w:t>
      </w:r>
      <w:r w:rsidR="003824CF" w:rsidRPr="003824CF">
        <w:rPr>
          <w:szCs w:val="24"/>
        </w:rPr>
        <w:t>4</w:t>
      </w:r>
      <w:r>
        <w:rPr>
          <w:szCs w:val="24"/>
        </w:rPr>
        <w:t>,</w:t>
      </w:r>
      <w:ins w:id="17" w:author="Marcelo Mollinari" w:date="2020-07-19T21:36:00Z">
        <w:r w:rsidR="00E45CBE">
          <w:rPr>
            <w:szCs w:val="24"/>
          </w:rPr>
          <w:t>812</w:t>
        </w:r>
      </w:ins>
      <w:del w:id="18" w:author="Marcelo Mollinari" w:date="2020-07-19T21:36:00Z">
        <w:r w:rsidR="003824CF" w:rsidRPr="003824CF" w:rsidDel="00E45CBE">
          <w:rPr>
            <w:szCs w:val="24"/>
          </w:rPr>
          <w:delText>977</w:delText>
        </w:r>
      </w:del>
      <w:r w:rsidR="003824CF" w:rsidRPr="003824CF">
        <w:rPr>
          <w:szCs w:val="24"/>
        </w:rPr>
        <w:t xml:space="preserve"> SNPs (~1</w:t>
      </w:r>
      <w:ins w:id="19" w:author="Marcelo Mollinari" w:date="2020-07-19T21:36:00Z">
        <w:r w:rsidR="00E45CBE">
          <w:rPr>
            <w:szCs w:val="24"/>
          </w:rPr>
          <w:t>1</w:t>
        </w:r>
      </w:ins>
      <w:del w:id="20" w:author="Marcelo Mollinari" w:date="2020-07-19T21:36:00Z">
        <w:r w:rsidR="003824CF" w:rsidRPr="003824CF" w:rsidDel="00E45CBE">
          <w:rPr>
            <w:szCs w:val="24"/>
          </w:rPr>
          <w:delText>2</w:delText>
        </w:r>
      </w:del>
      <w:r w:rsidR="003824CF" w:rsidRPr="003824CF">
        <w:rPr>
          <w:szCs w:val="24"/>
        </w:rPr>
        <w:t>.</w:t>
      </w:r>
      <w:ins w:id="21" w:author="Marcelo Mollinari" w:date="2020-07-19T21:36:00Z">
        <w:r w:rsidR="00E45CBE">
          <w:rPr>
            <w:szCs w:val="24"/>
          </w:rPr>
          <w:t>6</w:t>
        </w:r>
      </w:ins>
      <w:del w:id="22" w:author="Marcelo Mollinari" w:date="2020-07-19T21:36:00Z">
        <w:r w:rsidR="003824CF" w:rsidRPr="003824CF" w:rsidDel="00E45CBE">
          <w:rPr>
            <w:szCs w:val="24"/>
          </w:rPr>
          <w:delText>4</w:delText>
        </w:r>
      </w:del>
      <w:r w:rsidR="003824CF" w:rsidRPr="003824CF">
        <w:rPr>
          <w:szCs w:val="24"/>
        </w:rPr>
        <w:t xml:space="preserve"> million pairs) were computed for all possible linkage phases and the most likely configuration was selected. Markers were assembled into 12 linkage groups</w:t>
      </w:r>
      <w:r w:rsidR="008E5939">
        <w:rPr>
          <w:szCs w:val="24"/>
        </w:rPr>
        <w:t xml:space="preserve"> (LGs)</w:t>
      </w:r>
      <w:r w:rsidR="003824CF" w:rsidRPr="003824CF">
        <w:rPr>
          <w:szCs w:val="24"/>
        </w:rPr>
        <w:t xml:space="preserve"> using Unweighted Pair Group Method with Arithmetic Mean (UPGMA) algorithm. Since 91.</w:t>
      </w:r>
      <w:ins w:id="23" w:author="Marcelo Mollinari" w:date="2020-07-19T21:39:00Z">
        <w:r w:rsidR="004B459D">
          <w:rPr>
            <w:szCs w:val="24"/>
          </w:rPr>
          <w:t>2</w:t>
        </w:r>
      </w:ins>
      <w:del w:id="24" w:author="Marcelo Mollinari" w:date="2020-07-19T21:39:00Z">
        <w:r w:rsidR="003824CF" w:rsidRPr="003824CF" w:rsidDel="004B459D">
          <w:rPr>
            <w:szCs w:val="24"/>
          </w:rPr>
          <w:delText>0</w:delText>
        </w:r>
      </w:del>
      <w:r w:rsidR="003824CF" w:rsidRPr="003824CF">
        <w:rPr>
          <w:szCs w:val="24"/>
        </w:rPr>
        <w:t xml:space="preserve">% of markers within the groups coincide with </w:t>
      </w:r>
      <w:r w:rsidR="00645130">
        <w:rPr>
          <w:szCs w:val="24"/>
        </w:rPr>
        <w:t>their respective</w:t>
      </w:r>
      <w:r w:rsidR="003824CF" w:rsidRPr="003824CF">
        <w:rPr>
          <w:szCs w:val="24"/>
        </w:rPr>
        <w:t xml:space="preserve"> chromosomes, groups were formed using exclusively the genome information.</w:t>
      </w:r>
      <w:del w:id="25" w:author="Marcelo Mollinari" w:date="2020-07-19T21:42:00Z">
        <w:r w:rsidR="003824CF" w:rsidRPr="003824CF" w:rsidDel="004B459D">
          <w:rPr>
            <w:szCs w:val="24"/>
          </w:rPr>
          <w:delText xml:space="preserve"> </w:delText>
        </w:r>
        <w:r w:rsidR="00BA44A6" w:rsidRPr="003824CF" w:rsidDel="004B459D">
          <w:rPr>
            <w:szCs w:val="24"/>
          </w:rPr>
          <w:delText xml:space="preserve">For each group, we filtered out markers </w:delText>
        </w:r>
        <w:r w:rsidR="001A56C9" w:rsidDel="004B459D">
          <w:rPr>
            <w:szCs w:val="24"/>
          </w:rPr>
          <w:delText>whose two-point recombination fraction with less than 5% of markers showed a logarithm of the odds (LOD) s</w:delText>
        </w:r>
        <w:r w:rsidR="001A56C9" w:rsidRPr="003824CF" w:rsidDel="004B459D">
          <w:rPr>
            <w:szCs w:val="24"/>
          </w:rPr>
          <w:delText>core &lt; 5.0</w:delText>
        </w:r>
        <w:r w:rsidR="00BA44A6" w:rsidDel="004B459D">
          <w:rPr>
            <w:szCs w:val="24"/>
          </w:rPr>
          <w:delText>.</w:delText>
        </w:r>
      </w:del>
      <w:ins w:id="26" w:author="Marcelo Mollinari" w:date="2020-07-19T21:53:00Z">
        <w:r w:rsidR="005C28AC">
          <w:rPr>
            <w:szCs w:val="24"/>
          </w:rPr>
          <w:t xml:space="preserve"> </w:t>
        </w:r>
      </w:ins>
    </w:p>
    <w:p w14:paraId="1C976DD5" w14:textId="7B1E97B2" w:rsidR="003824CF" w:rsidRPr="003824CF" w:rsidRDefault="003824CF" w:rsidP="003824CF">
      <w:pPr>
        <w:spacing w:line="480" w:lineRule="auto"/>
        <w:rPr>
          <w:szCs w:val="24"/>
        </w:rPr>
      </w:pPr>
      <w:r w:rsidRPr="003824CF">
        <w:rPr>
          <w:szCs w:val="24"/>
        </w:rPr>
        <w:t>Markers were ordered according the genome and phased using function ‘</w:t>
      </w:r>
      <w:proofErr w:type="spellStart"/>
      <w:r w:rsidRPr="003824CF">
        <w:rPr>
          <w:szCs w:val="24"/>
        </w:rPr>
        <w:t>est_rf_hmm_sequential</w:t>
      </w:r>
      <w:proofErr w:type="spellEnd"/>
      <w:r w:rsidRPr="003824CF">
        <w:rPr>
          <w:szCs w:val="24"/>
        </w:rPr>
        <w:t>’. Briefly, th</w:t>
      </w:r>
      <w:r w:rsidR="00F00BE3">
        <w:rPr>
          <w:szCs w:val="24"/>
        </w:rPr>
        <w:t>is</w:t>
      </w:r>
      <w:r w:rsidRPr="003824CF">
        <w:rPr>
          <w:szCs w:val="24"/>
        </w:rPr>
        <w:t xml:space="preserve"> function sequentially inserts markers into the map using two-point information to eliminate unlike linkage phases </w:t>
      </w:r>
      <w:r w:rsidR="006F587D">
        <w:rPr>
          <w:szCs w:val="24"/>
        </w:rPr>
        <w:t>(</w:t>
      </w:r>
      <w:r w:rsidRPr="003824CF">
        <w:rPr>
          <w:szCs w:val="24"/>
        </w:rPr>
        <w:t xml:space="preserve">LOD </w:t>
      </w:r>
      <w:r w:rsidR="006F587D">
        <w:rPr>
          <w:szCs w:val="24"/>
        </w:rPr>
        <w:t>&lt; 1</w:t>
      </w:r>
      <w:r w:rsidRPr="003824CF">
        <w:rPr>
          <w:szCs w:val="24"/>
        </w:rPr>
        <w:t>0.0</w:t>
      </w:r>
      <w:r w:rsidR="006F587D">
        <w:rPr>
          <w:szCs w:val="24"/>
        </w:rPr>
        <w:t>)</w:t>
      </w:r>
      <w:r w:rsidR="00F00BE3">
        <w:rPr>
          <w:szCs w:val="24"/>
        </w:rPr>
        <w:t>,</w:t>
      </w:r>
      <w:r w:rsidRPr="003824CF">
        <w:rPr>
          <w:szCs w:val="24"/>
        </w:rPr>
        <w:t xml:space="preserve"> and for the remaining configurations, the multipoint LOD score is used (LOD </w:t>
      </w:r>
      <w:r w:rsidR="006F587D">
        <w:rPr>
          <w:szCs w:val="24"/>
        </w:rPr>
        <w:t xml:space="preserve">&lt; </w:t>
      </w:r>
      <w:ins w:id="27" w:author="Marcelo Mollinari" w:date="2020-07-19T21:44:00Z">
        <w:r w:rsidR="00E06B7B">
          <w:rPr>
            <w:szCs w:val="24"/>
          </w:rPr>
          <w:t>1</w:t>
        </w:r>
      </w:ins>
      <w:del w:id="28" w:author="Marcelo Mollinari" w:date="2020-07-19T21:44:00Z">
        <w:r w:rsidRPr="003824CF" w:rsidDel="00E06B7B">
          <w:rPr>
            <w:szCs w:val="24"/>
          </w:rPr>
          <w:delText>5</w:delText>
        </w:r>
      </w:del>
      <w:r w:rsidRPr="003824CF">
        <w:rPr>
          <w:szCs w:val="24"/>
        </w:rPr>
        <w:t xml:space="preserve">0.0). If the insertion of the marker still results in </w:t>
      </w:r>
      <w:ins w:id="29" w:author="Marcelo Mollinari" w:date="2020-07-19T21:50:00Z">
        <w:r w:rsidR="007D4B6A">
          <w:rPr>
            <w:szCs w:val="24"/>
          </w:rPr>
          <w:t xml:space="preserve">less than 60 </w:t>
        </w:r>
      </w:ins>
      <w:del w:id="30" w:author="Marcelo Mollinari" w:date="2020-07-19T21:50:00Z">
        <w:r w:rsidRPr="003824CF" w:rsidDel="007D4B6A">
          <w:rPr>
            <w:szCs w:val="24"/>
          </w:rPr>
          <w:delText xml:space="preserve">multiple </w:delText>
        </w:r>
      </w:del>
      <w:r w:rsidRPr="003824CF">
        <w:rPr>
          <w:szCs w:val="24"/>
        </w:rPr>
        <w:t>linkage phase configurations</w:t>
      </w:r>
      <w:del w:id="31" w:author="Marcelo Mollinari" w:date="2020-07-19T21:50:00Z">
        <w:r w:rsidRPr="003824CF" w:rsidDel="007D4B6A">
          <w:rPr>
            <w:szCs w:val="24"/>
          </w:rPr>
          <w:delText xml:space="preserve"> and this number is less than a threshold (</w:delText>
        </w:r>
        <w:r w:rsidR="006F587D" w:rsidDel="007D4B6A">
          <w:rPr>
            <w:szCs w:val="24"/>
          </w:rPr>
          <w:delText xml:space="preserve">LOD &lt; </w:delText>
        </w:r>
        <w:r w:rsidRPr="003824CF" w:rsidDel="007D4B6A">
          <w:rPr>
            <w:szCs w:val="24"/>
          </w:rPr>
          <w:delText>100)</w:delText>
        </w:r>
      </w:del>
      <w:r w:rsidRPr="003824CF">
        <w:rPr>
          <w:szCs w:val="24"/>
        </w:rPr>
        <w:t xml:space="preserve">, the next marker is inserted and tested in the multiple configurations until the map is completed. In the final step, the multipoint recombination fraction </w:t>
      </w:r>
      <w:ins w:id="32" w:author="Marcelo Mollinari" w:date="2020-07-20T10:48:00Z">
        <w:r w:rsidR="00F675F1">
          <w:rPr>
            <w:szCs w:val="24"/>
          </w:rPr>
          <w:t>was</w:t>
        </w:r>
      </w:ins>
      <w:del w:id="33" w:author="Marcelo Mollinari" w:date="2020-07-20T10:48:00Z">
        <w:r w:rsidRPr="003824CF" w:rsidDel="00F675F1">
          <w:rPr>
            <w:szCs w:val="24"/>
          </w:rPr>
          <w:delText>is</w:delText>
        </w:r>
      </w:del>
      <w:r w:rsidRPr="003824CF">
        <w:rPr>
          <w:szCs w:val="24"/>
        </w:rPr>
        <w:t xml:space="preserve"> estimated</w:t>
      </w:r>
      <w:del w:id="34" w:author="Marcelo Mollinari" w:date="2020-07-19T21:53:00Z">
        <w:r w:rsidRPr="003824CF" w:rsidDel="005C28AC">
          <w:rPr>
            <w:szCs w:val="24"/>
          </w:rPr>
          <w:delText xml:space="preserve">. </w:delText>
        </w:r>
      </w:del>
      <w:del w:id="35" w:author="Marcelo Mollinari" w:date="2020-07-19T21:51:00Z">
        <w:r w:rsidRPr="003824CF" w:rsidDel="00F048B8">
          <w:rPr>
            <w:szCs w:val="24"/>
          </w:rPr>
          <w:delText xml:space="preserve">The phasing procedure was performed in the markers arranged according to the genome order and in its reverse order. </w:delText>
        </w:r>
      </w:del>
      <w:del w:id="36" w:author="Marcelo Mollinari" w:date="2020-07-19T21:53:00Z">
        <w:r w:rsidRPr="003824CF" w:rsidDel="005C28AC">
          <w:rPr>
            <w:szCs w:val="24"/>
          </w:rPr>
          <w:delText>We re-estimate the maps</w:delText>
        </w:r>
      </w:del>
      <w:r w:rsidRPr="003824CF">
        <w:rPr>
          <w:szCs w:val="24"/>
        </w:rPr>
        <w:t xml:space="preserve"> considering a global genotyping error of 5%</w:t>
      </w:r>
      <w:ins w:id="37" w:author="Marcelo Mollinari" w:date="2020-07-19T21:53:00Z">
        <w:r w:rsidR="005C28AC">
          <w:rPr>
            <w:szCs w:val="24"/>
          </w:rPr>
          <w:t>.</w:t>
        </w:r>
      </w:ins>
      <w:del w:id="38" w:author="Marcelo Mollinari" w:date="2020-07-19T21:53:00Z">
        <w:r w:rsidRPr="003824CF" w:rsidDel="005C28AC">
          <w:rPr>
            <w:szCs w:val="24"/>
          </w:rPr>
          <w:delText xml:space="preserve"> </w:delText>
        </w:r>
      </w:del>
      <w:del w:id="39" w:author="Marcelo Mollinari" w:date="2020-07-19T21:52:00Z">
        <w:r w:rsidRPr="003824CF" w:rsidDel="004B5636">
          <w:rPr>
            <w:szCs w:val="24"/>
          </w:rPr>
          <w:delText>and chose the results with more markers and less gaps in the final maps. After that, since gaps could be caused by wrong linkage phases, we re-evaluate the final multipoint likelihood of all possible linkage phases between map segments more than 5</w:delText>
        </w:r>
        <w:r w:rsidR="004A07F7" w:rsidDel="004B5636">
          <w:rPr>
            <w:szCs w:val="24"/>
          </w:rPr>
          <w:delText xml:space="preserve"> </w:delText>
        </w:r>
        <w:r w:rsidRPr="003824CF" w:rsidDel="004B5636">
          <w:rPr>
            <w:szCs w:val="24"/>
          </w:rPr>
          <w:delText xml:space="preserve">cM apart. The resulting maps with highest likelihood were considered. The rephasing procedure was done using the function </w:delText>
        </w:r>
        <w:r w:rsidR="004A07F7" w:rsidDel="004B5636">
          <w:rPr>
            <w:szCs w:val="24"/>
          </w:rPr>
          <w:delText>‘</w:delText>
        </w:r>
        <w:r w:rsidRPr="003824CF" w:rsidDel="004B5636">
          <w:rPr>
            <w:szCs w:val="24"/>
          </w:rPr>
          <w:delText>split_and_rephase</w:delText>
        </w:r>
        <w:r w:rsidR="004A07F7" w:rsidDel="004B5636">
          <w:rPr>
            <w:szCs w:val="24"/>
          </w:rPr>
          <w:delText>’</w:delText>
        </w:r>
        <w:r w:rsidRPr="003824CF" w:rsidDel="004B5636">
          <w:rPr>
            <w:szCs w:val="24"/>
          </w:rPr>
          <w:delText xml:space="preserve"> available in MAPpoly. </w:delText>
        </w:r>
      </w:del>
    </w:p>
    <w:p w14:paraId="04884D69" w14:textId="14E9182C" w:rsidR="008A209A" w:rsidRPr="00FA763C" w:rsidRDefault="003824CF" w:rsidP="003824CF">
      <w:pPr>
        <w:spacing w:line="480" w:lineRule="auto"/>
        <w:rPr>
          <w:szCs w:val="24"/>
        </w:rPr>
      </w:pPr>
      <w:r w:rsidRPr="003824CF">
        <w:rPr>
          <w:szCs w:val="24"/>
        </w:rPr>
        <w:t xml:space="preserve">Next, the conditional probabilities of the 36 possible genotypes were obtained for every cM of the genome for all individuals in the offspring. These probabilities were used in further QTL analysis and to assess the meiotic process that formed the offspring. Probabilistic profiles for pairing behavior were obtained for all </w:t>
      </w:r>
      <w:r w:rsidR="008E5939">
        <w:rPr>
          <w:szCs w:val="24"/>
        </w:rPr>
        <w:t>LG</w:t>
      </w:r>
      <w:r w:rsidRPr="003824CF">
        <w:rPr>
          <w:szCs w:val="24"/>
        </w:rPr>
        <w:t xml:space="preserve">s for the three possible meiotic pairing configurations, i.e., </w:t>
      </w:r>
      <w:r w:rsidRPr="00843A33">
        <w:rPr>
          <w:i/>
          <w:iCs/>
          <w:szCs w:val="24"/>
        </w:rPr>
        <w:t>ab</w:t>
      </w:r>
      <w:r w:rsidRPr="003824CF">
        <w:rPr>
          <w:szCs w:val="24"/>
        </w:rPr>
        <w:t>/</w:t>
      </w:r>
      <w:r w:rsidRPr="00843A33">
        <w:rPr>
          <w:i/>
          <w:iCs/>
          <w:szCs w:val="24"/>
        </w:rPr>
        <w:t>cd</w:t>
      </w:r>
      <w:r w:rsidRPr="003824CF">
        <w:rPr>
          <w:szCs w:val="24"/>
        </w:rPr>
        <w:t xml:space="preserve">, </w:t>
      </w:r>
      <w:r w:rsidRPr="00843A33">
        <w:rPr>
          <w:i/>
          <w:iCs/>
          <w:szCs w:val="24"/>
        </w:rPr>
        <w:t>ac</w:t>
      </w:r>
      <w:r w:rsidRPr="003824CF">
        <w:rPr>
          <w:szCs w:val="24"/>
        </w:rPr>
        <w:t>/</w:t>
      </w:r>
      <w:r w:rsidRPr="00843A33">
        <w:rPr>
          <w:i/>
          <w:iCs/>
          <w:szCs w:val="24"/>
        </w:rPr>
        <w:t>bd</w:t>
      </w:r>
      <w:r w:rsidRPr="003824CF">
        <w:rPr>
          <w:szCs w:val="24"/>
        </w:rPr>
        <w:t xml:space="preserve">, and </w:t>
      </w:r>
      <w:r w:rsidRPr="00843A33">
        <w:rPr>
          <w:i/>
          <w:iCs/>
          <w:szCs w:val="24"/>
        </w:rPr>
        <w:t>ad</w:t>
      </w:r>
      <w:r w:rsidRPr="003824CF">
        <w:rPr>
          <w:szCs w:val="24"/>
        </w:rPr>
        <w:t>/</w:t>
      </w:r>
      <w:proofErr w:type="spellStart"/>
      <w:r w:rsidRPr="00843A33">
        <w:rPr>
          <w:i/>
          <w:iCs/>
          <w:szCs w:val="24"/>
        </w:rPr>
        <w:t>bc</w:t>
      </w:r>
      <w:proofErr w:type="spellEnd"/>
      <w:r w:rsidRPr="003824CF">
        <w:rPr>
          <w:szCs w:val="24"/>
        </w:rPr>
        <w:t xml:space="preserve">, where </w:t>
      </w:r>
      <w:r w:rsidRPr="00843A33">
        <w:rPr>
          <w:i/>
          <w:iCs/>
          <w:szCs w:val="24"/>
        </w:rPr>
        <w:t>a</w:t>
      </w:r>
      <w:r w:rsidRPr="003824CF">
        <w:rPr>
          <w:szCs w:val="24"/>
        </w:rPr>
        <w:t xml:space="preserve">, </w:t>
      </w:r>
      <w:r w:rsidRPr="00843A33">
        <w:rPr>
          <w:i/>
          <w:iCs/>
          <w:szCs w:val="24"/>
        </w:rPr>
        <w:t>b</w:t>
      </w:r>
      <w:r w:rsidRPr="003824CF">
        <w:rPr>
          <w:szCs w:val="24"/>
        </w:rPr>
        <w:t xml:space="preserve">, </w:t>
      </w:r>
      <w:r w:rsidRPr="00843A33">
        <w:rPr>
          <w:i/>
          <w:iCs/>
          <w:szCs w:val="24"/>
        </w:rPr>
        <w:t>c</w:t>
      </w:r>
      <w:r w:rsidRPr="003824CF">
        <w:rPr>
          <w:szCs w:val="24"/>
        </w:rPr>
        <w:t xml:space="preserve"> and </w:t>
      </w:r>
      <w:r w:rsidRPr="00843A33">
        <w:rPr>
          <w:i/>
          <w:iCs/>
          <w:szCs w:val="24"/>
        </w:rPr>
        <w:t>d</w:t>
      </w:r>
      <w:r w:rsidRPr="003824CF">
        <w:rPr>
          <w:szCs w:val="24"/>
        </w:rPr>
        <w:t xml:space="preserve"> denote the homologs in parent </w:t>
      </w:r>
      <w:r w:rsidR="00843A33">
        <w:rPr>
          <w:szCs w:val="24"/>
        </w:rPr>
        <w:t>‘</w:t>
      </w:r>
      <w:r w:rsidRPr="003824CF">
        <w:rPr>
          <w:szCs w:val="24"/>
        </w:rPr>
        <w:t>Atlantic</w:t>
      </w:r>
      <w:r w:rsidR="00843A33">
        <w:rPr>
          <w:szCs w:val="24"/>
        </w:rPr>
        <w:t>’</w:t>
      </w:r>
      <w:r w:rsidRPr="003824CF">
        <w:rPr>
          <w:szCs w:val="24"/>
        </w:rPr>
        <w:t xml:space="preserve"> and the notation </w:t>
      </w:r>
      <w:r w:rsidRPr="00843A33">
        <w:rPr>
          <w:i/>
          <w:iCs/>
          <w:szCs w:val="24"/>
        </w:rPr>
        <w:t>ab</w:t>
      </w:r>
      <w:r w:rsidRPr="003824CF">
        <w:rPr>
          <w:szCs w:val="24"/>
        </w:rPr>
        <w:t>/</w:t>
      </w:r>
      <w:r w:rsidRPr="00843A33">
        <w:rPr>
          <w:i/>
          <w:iCs/>
          <w:szCs w:val="24"/>
        </w:rPr>
        <w:t>cd</w:t>
      </w:r>
      <w:r w:rsidRPr="003824CF">
        <w:rPr>
          <w:szCs w:val="24"/>
        </w:rPr>
        <w:t xml:space="preserve"> indicates that homolog </w:t>
      </w:r>
      <w:r w:rsidRPr="00843A33">
        <w:rPr>
          <w:i/>
          <w:iCs/>
          <w:szCs w:val="24"/>
        </w:rPr>
        <w:t>a</w:t>
      </w:r>
      <w:r w:rsidRPr="003824CF">
        <w:rPr>
          <w:szCs w:val="24"/>
        </w:rPr>
        <w:t xml:space="preserve"> paired with </w:t>
      </w:r>
      <w:r w:rsidRPr="00843A33">
        <w:rPr>
          <w:i/>
          <w:iCs/>
          <w:szCs w:val="24"/>
        </w:rPr>
        <w:t>b</w:t>
      </w:r>
      <w:r w:rsidRPr="003824CF">
        <w:rPr>
          <w:szCs w:val="24"/>
        </w:rPr>
        <w:t xml:space="preserve">, and </w:t>
      </w:r>
      <w:r w:rsidRPr="00843A33">
        <w:rPr>
          <w:i/>
          <w:iCs/>
          <w:szCs w:val="24"/>
        </w:rPr>
        <w:t>c</w:t>
      </w:r>
      <w:r w:rsidRPr="003824CF">
        <w:rPr>
          <w:szCs w:val="24"/>
        </w:rPr>
        <w:t xml:space="preserve"> paired with </w:t>
      </w:r>
      <w:r w:rsidRPr="00843A33">
        <w:rPr>
          <w:i/>
          <w:iCs/>
          <w:szCs w:val="24"/>
        </w:rPr>
        <w:t>d</w:t>
      </w:r>
      <w:r w:rsidR="00843A33">
        <w:rPr>
          <w:szCs w:val="24"/>
        </w:rPr>
        <w:t>, for example</w:t>
      </w:r>
      <w:r w:rsidRPr="003824CF">
        <w:rPr>
          <w:szCs w:val="24"/>
        </w:rPr>
        <w:t>. The same reasoning applies to parent B1829</w:t>
      </w:r>
      <w:r w:rsidR="009468E6">
        <w:rPr>
          <w:szCs w:val="24"/>
        </w:rPr>
        <w:t>-5</w:t>
      </w:r>
      <w:r w:rsidRPr="003824CF">
        <w:rPr>
          <w:szCs w:val="24"/>
        </w:rPr>
        <w:t xml:space="preserve"> with homologs </w:t>
      </w:r>
      <w:r w:rsidRPr="00843A33">
        <w:rPr>
          <w:i/>
          <w:iCs/>
          <w:szCs w:val="24"/>
        </w:rPr>
        <w:t>e</w:t>
      </w:r>
      <w:r w:rsidRPr="003824CF">
        <w:rPr>
          <w:szCs w:val="24"/>
        </w:rPr>
        <w:t xml:space="preserve">, </w:t>
      </w:r>
      <w:r w:rsidRPr="00843A33">
        <w:rPr>
          <w:i/>
          <w:iCs/>
          <w:szCs w:val="24"/>
        </w:rPr>
        <w:t>f</w:t>
      </w:r>
      <w:r w:rsidRPr="003824CF">
        <w:rPr>
          <w:szCs w:val="24"/>
        </w:rPr>
        <w:t xml:space="preserve">, </w:t>
      </w:r>
      <w:r w:rsidR="00AB1EEE">
        <w:rPr>
          <w:i/>
          <w:iCs/>
          <w:szCs w:val="24"/>
        </w:rPr>
        <w:t>g</w:t>
      </w:r>
      <w:r w:rsidRPr="003824CF">
        <w:rPr>
          <w:szCs w:val="24"/>
        </w:rPr>
        <w:t xml:space="preserve"> </w:t>
      </w:r>
      <w:r w:rsidR="00843A33">
        <w:rPr>
          <w:szCs w:val="24"/>
        </w:rPr>
        <w:t xml:space="preserve">and </w:t>
      </w:r>
      <w:r w:rsidRPr="00843A33">
        <w:rPr>
          <w:i/>
          <w:iCs/>
          <w:szCs w:val="24"/>
        </w:rPr>
        <w:t>h</w:t>
      </w:r>
      <w:r w:rsidRPr="003824CF">
        <w:rPr>
          <w:szCs w:val="24"/>
        </w:rPr>
        <w:t xml:space="preserve">. Also, the probabilistic haplotypes of all individuals in the </w:t>
      </w:r>
      <w:r w:rsidRPr="003824CF">
        <w:rPr>
          <w:szCs w:val="24"/>
        </w:rPr>
        <w:lastRenderedPageBreak/>
        <w:t>offspring were reconstructed and the crossing</w:t>
      </w:r>
      <w:r w:rsidR="00383CC9">
        <w:rPr>
          <w:szCs w:val="24"/>
        </w:rPr>
        <w:t>-</w:t>
      </w:r>
      <w:r w:rsidRPr="003824CF">
        <w:rPr>
          <w:szCs w:val="24"/>
        </w:rPr>
        <w:t xml:space="preserve">over points and respective homologs involved in the exchange were detected. Using this information and the heuristic algorithm presented in </w:t>
      </w:r>
      <w:r w:rsidR="00FA0D56">
        <w:rPr>
          <w:szCs w:val="24"/>
        </w:rPr>
        <w:fldChar w:fldCharType="begin" w:fldLock="1"/>
      </w:r>
      <w:r w:rsidR="004B6277">
        <w:rPr>
          <w:szCs w:val="24"/>
        </w:rPr>
        <w:instrText>ADDIN CSL_CITATION {"citationItems":[{"id":"ITEM-1","itemData":{"DOI":"10.1534/g3.119.400620","ISSN":"2160-1836","abstract":"The hexaploid sweetpotato ( Ipomoea batatas (L.) Lam., 2n = 6x = 90) is an important staple food crop worldwide and plays a vital role in alleviating famine in developing countries. Due to its high ploidy level, genetic studies in sweetpotato lag behind major diploid crops significantly. We built an ultra-dense multilocus integrated genetic map and characterized the inheritance system in a sweetpotato full-sib family using our newly developed software, MAPpoly. The resulting genetic map revealed 96.5% collinearity between I. batatas and its diploid relative I. trifida . We computed the genotypic probabilities across the whole genome for all individuals in the mapping population and inferred their complete hexaploid haplotypes. We provide evidence that most of the meiotic configurations (73.3%) were resolved in bivalents, although a small portion of multivalent signatures (15.7%), among other inconclusive configurations (11.0%), were also observed. Except for low levels of preferential pairing in linkage group 2, we observed a hexasomic inheritance mechanism in all linkage groups. We propose that the hexasomic-bivalent inheritance promotes stability to the allelic transmission in sweetpotato.","author":[{"dropping-particle":"","family":"Mollinari","given":"Marcelo","non-dropping-particle":"","parse-names":false,"suffix":""},{"dropping-particle":"","family":"Olukolu","given":"Bode A.","non-dropping-particle":"","parse-names":false,"suffix":""},{"dropping-particle":"","family":"Pereira","given":"Guilherme S.","non-dropping-particle":"","parse-names":false,"suffix":""},{"dropping-particle":"","family":"Khan","given":"Awais","non-dropping-particle":"","parse-names":false,"suffix":""},{"dropping-particle":"","family":"Gemenet","given":"Dorcus","non-dropping-particle":"","parse-names":false,"suffix":""},{"dropping-particle":"","family":"Yencho","given":"G. Craig","non-dropping-particle":"","parse-names":false,"suffix":""},{"dropping-particle":"","family":"Zeng","given":"Zhao-Bang","non-dropping-particle":"","parse-names":false,"suffix":""}],"container-title":"G3: Genes|Genomes|Genetics","id":"ITEM-1","issue":"1","issued":{"date-parts":[["2020","1","15"]]},"page":"281-292","title":"Unraveling the Hexaploid Sweetpotato Inheritance Using Ultra-Dense Multilocus Mapping","type":"article-journal","volume":"10"},"uris":["http://www.mendeley.com/documents/?uuid=8ae2dca3-9149-4d54-8e01-7b310132dd74"]}],"mendeley":{"formattedCitation":"(Mollinari et al., 2020)","manualFormatting":"Mollinari et al. (2020)","plainTextFormattedCitation":"(Mollinari et al., 2020)","previouslyFormattedCitation":"(Mollinari et al., 2020)"},"properties":{"noteIndex":0},"schema":"https://github.com/citation-style-language/schema/raw/master/csl-citation.json"}</w:instrText>
      </w:r>
      <w:r w:rsidR="00FA0D56">
        <w:rPr>
          <w:szCs w:val="24"/>
        </w:rPr>
        <w:fldChar w:fldCharType="separate"/>
      </w:r>
      <w:r w:rsidR="00FA0D56" w:rsidRPr="00FA0D56">
        <w:rPr>
          <w:noProof/>
          <w:szCs w:val="24"/>
        </w:rPr>
        <w:t xml:space="preserve">Mollinari et al. </w:t>
      </w:r>
      <w:r w:rsidR="00FA0D56">
        <w:rPr>
          <w:noProof/>
          <w:szCs w:val="24"/>
        </w:rPr>
        <w:t>(</w:t>
      </w:r>
      <w:r w:rsidR="00FA0D56" w:rsidRPr="00FA0D56">
        <w:rPr>
          <w:noProof/>
          <w:szCs w:val="24"/>
        </w:rPr>
        <w:t>2020)</w:t>
      </w:r>
      <w:r w:rsidR="00FA0D56">
        <w:rPr>
          <w:szCs w:val="24"/>
        </w:rPr>
        <w:fldChar w:fldCharType="end"/>
      </w:r>
      <w:r w:rsidRPr="003824CF">
        <w:rPr>
          <w:szCs w:val="24"/>
        </w:rPr>
        <w:t>, recombination chains we</w:t>
      </w:r>
      <w:r w:rsidR="00843A33">
        <w:rPr>
          <w:szCs w:val="24"/>
        </w:rPr>
        <w:t>re</w:t>
      </w:r>
      <w:r w:rsidRPr="003824CF">
        <w:rPr>
          <w:szCs w:val="24"/>
        </w:rPr>
        <w:t xml:space="preserve"> assembled for all individuals in the offspring</w:t>
      </w:r>
      <w:r w:rsidR="00843A33">
        <w:rPr>
          <w:szCs w:val="24"/>
        </w:rPr>
        <w:t>,</w:t>
      </w:r>
      <w:r w:rsidRPr="003824CF">
        <w:rPr>
          <w:szCs w:val="24"/>
        </w:rPr>
        <w:t xml:space="preserve"> and the number and which homologs were involved in each meiosis</w:t>
      </w:r>
      <w:r w:rsidR="00843A33">
        <w:rPr>
          <w:szCs w:val="24"/>
        </w:rPr>
        <w:t xml:space="preserve"> were </w:t>
      </w:r>
      <w:r w:rsidR="00843A33" w:rsidRPr="003824CF">
        <w:rPr>
          <w:szCs w:val="24"/>
        </w:rPr>
        <w:t>assessed</w:t>
      </w:r>
      <w:r w:rsidRPr="003824CF">
        <w:rPr>
          <w:szCs w:val="24"/>
        </w:rPr>
        <w:t xml:space="preserve">. </w:t>
      </w:r>
      <w:r w:rsidR="00843A33">
        <w:rPr>
          <w:szCs w:val="24"/>
        </w:rPr>
        <w:t>R</w:t>
      </w:r>
      <w:r w:rsidRPr="003824CF">
        <w:rPr>
          <w:szCs w:val="24"/>
        </w:rPr>
        <w:t>ecombination chains with more than two homologs involved impl</w:t>
      </w:r>
      <w:r w:rsidR="00843A33">
        <w:rPr>
          <w:szCs w:val="24"/>
        </w:rPr>
        <w:t>y</w:t>
      </w:r>
      <w:r w:rsidRPr="003824CF">
        <w:rPr>
          <w:szCs w:val="24"/>
        </w:rPr>
        <w:t xml:space="preserve"> that a multivalent formation was </w:t>
      </w:r>
      <w:r w:rsidR="00843A33">
        <w:rPr>
          <w:szCs w:val="24"/>
        </w:rPr>
        <w:t>present</w:t>
      </w:r>
      <w:r w:rsidRPr="003824CF">
        <w:rPr>
          <w:szCs w:val="24"/>
        </w:rPr>
        <w:t xml:space="preserve"> during the meiosis.</w:t>
      </w:r>
    </w:p>
    <w:p w14:paraId="797CBFBC" w14:textId="297371C0" w:rsidR="006E69FC" w:rsidRPr="00FA763C" w:rsidRDefault="006E69FC" w:rsidP="006E69FC">
      <w:pPr>
        <w:pStyle w:val="Heading2"/>
        <w:spacing w:line="480" w:lineRule="auto"/>
      </w:pPr>
      <w:r w:rsidRPr="00FA763C">
        <w:t xml:space="preserve">QTL mapping and </w:t>
      </w:r>
      <w:r w:rsidR="002364C6">
        <w:t>gene search</w:t>
      </w:r>
    </w:p>
    <w:p w14:paraId="5F34E518" w14:textId="76B580AB" w:rsidR="00AC768E" w:rsidRDefault="009C1D34" w:rsidP="00384282">
      <w:pPr>
        <w:spacing w:line="480" w:lineRule="auto"/>
        <w:rPr>
          <w:szCs w:val="24"/>
        </w:rPr>
      </w:pPr>
      <w:r>
        <w:rPr>
          <w:szCs w:val="24"/>
        </w:rPr>
        <w:t>Genotype conditional probabilities calculated from the genetic map w</w:t>
      </w:r>
      <w:r w:rsidR="009F44C0">
        <w:rPr>
          <w:szCs w:val="24"/>
        </w:rPr>
        <w:t>ere</w:t>
      </w:r>
      <w:r>
        <w:rPr>
          <w:szCs w:val="24"/>
        </w:rPr>
        <w:t xml:space="preserve"> used to compute </w:t>
      </w:r>
      <w:r w:rsidR="009F44C0">
        <w:rPr>
          <w:szCs w:val="24"/>
        </w:rPr>
        <w:t xml:space="preserve">sib-pair </w:t>
      </w:r>
      <w:r>
        <w:rPr>
          <w:szCs w:val="24"/>
        </w:rPr>
        <w:t>IBD-based</w:t>
      </w:r>
      <w:r w:rsidR="00BB0EAF">
        <w:rPr>
          <w:szCs w:val="24"/>
        </w:rPr>
        <w:t xml:space="preserve"> additive</w:t>
      </w:r>
      <w:r>
        <w:rPr>
          <w:szCs w:val="24"/>
        </w:rPr>
        <w:t xml:space="preserve"> </w:t>
      </w:r>
      <w:r w:rsidR="00AE72FF">
        <w:rPr>
          <w:szCs w:val="24"/>
        </w:rPr>
        <w:t>relationship matrix</w:t>
      </w:r>
      <w:r w:rsidR="009F44C0">
        <w:rPr>
          <w:szCs w:val="24"/>
        </w:rPr>
        <w:t xml:space="preserve"> for every </w:t>
      </w:r>
      <w:r w:rsidR="0095729C">
        <w:rPr>
          <w:szCs w:val="24"/>
        </w:rPr>
        <w:t>cM</w:t>
      </w:r>
      <w:r w:rsidR="009F44C0">
        <w:rPr>
          <w:szCs w:val="24"/>
        </w:rPr>
        <w:t xml:space="preserve"> position. </w:t>
      </w:r>
      <w:r w:rsidR="00384282">
        <w:rPr>
          <w:szCs w:val="24"/>
        </w:rPr>
        <w:t>Using the</w:t>
      </w:r>
      <w:r w:rsidR="00450C2E">
        <w:rPr>
          <w:szCs w:val="24"/>
        </w:rPr>
        <w:t xml:space="preserve"> R</w:t>
      </w:r>
      <w:r w:rsidR="00384282">
        <w:rPr>
          <w:szCs w:val="24"/>
        </w:rPr>
        <w:t xml:space="preserve"> package </w:t>
      </w:r>
      <w:proofErr w:type="spellStart"/>
      <w:r w:rsidR="00450C2E">
        <w:rPr>
          <w:szCs w:val="24"/>
        </w:rPr>
        <w:t>QTLpoly</w:t>
      </w:r>
      <w:proofErr w:type="spellEnd"/>
      <w:r w:rsidR="00450C2E">
        <w:rPr>
          <w:szCs w:val="24"/>
        </w:rPr>
        <w:t xml:space="preserve"> v. 0.2.0</w:t>
      </w:r>
      <w:r w:rsidR="004B6277">
        <w:rPr>
          <w:szCs w:val="24"/>
        </w:rPr>
        <w:t xml:space="preserve"> </w:t>
      </w:r>
      <w:r w:rsidR="004B6277">
        <w:rPr>
          <w:szCs w:val="24"/>
        </w:rPr>
        <w:fldChar w:fldCharType="begin" w:fldLock="1"/>
      </w:r>
      <w:r w:rsidR="004B6277">
        <w:rPr>
          <w:szCs w:val="24"/>
        </w:rPr>
        <w:instrText>ADDIN CSL_CITATION {"citationItems":[{"id":"ITEM-1","itemData":{"DOI":"10.1534/genetics.120.303080","ISSN":"0016-6731","abstract":"In developing countries, the sweetpotato, Ipomoea batatas (L.) Lam. ( 2 n = 6 x = 90 ) , is an important autopolyploid species, both socially and economically. However, quantitative trait loci (QTL) mapping has remained limited due to its genetic complexity. Current fixed-effect models can fit only a single QTL and are generally hard to interpret. Here, we report the use of a random-effect model approach to map multiple QTL based on score statistics in a sweetpotato biparental population (‘Beauregard’ × ‘Tanzania’) with 315 full-sibs. Phenotypic data were collected for eight yield component traits in six environments in Peru, and jointly adjusted means were obtained using mixed-effect models. An integrated linkage map consisting of 30,684 markers distributed along 15 linkage groups (LGs) was used to obtain the genotype conditional probabilities of putative QTL at every centiMorgan position. Multiple interval mapping was performed using our R package QTL poly and detected a total of 13 QTL, ranging from none to four QTL per trait, which explained up to 55% of the total variance. Some regions, such as those on LGs 3 and 15, were consistently detected among root number and yield traits, and provided a basis for candidate gene search. In addition, some QTL were found to affect commercial and noncommercial root traits distinctly. Further best linear unbiased predictions were decomposed into additive allele effects and were used to compute multiple QTL-based breeding values for selection. Together with quantitative genotyping and its appropriate usage in linkage analyses, this QTL mapping methodology will facilitate the use of genomic tools in sweetpotato breeding as well as in other autopolyploids.","author":[{"dropping-particle":"","family":"Silva Pereira","given":"Guilherme","non-dropping-particle":"da","parse-names":false,"suffix":""},{"dropping-particle":"","family":"Gemenet","given":"Dorcus C.","non-dropping-particle":"","parse-names":false,"suffix":""},{"dropping-particle":"","family":"Mollinari","given":"Marcelo","non-dropping-particle":"","parse-names":false,"suffix":""},{"dropping-particle":"","family":"Olukolu","given":"Bode A.","non-dropping-particle":"","parse-names":false,"suffix":""},{"dropping-particle":"","family":"Wood","given":"Joshua C.","non-dropping-particle":"","parse-names":false,"suffix":""},{"dropping-particle":"","family":"Diaz","given":"Federico","non-dropping-particle":"","parse-names":false,"suffix":""},{"dropping-particle":"","family":"Mosquera","given":"Veronica","non-dropping-particle":"","parse-names":false,"suffix":""},{"dropping-particle":"","family":"Gruneberg","given":"Wolfgang J.","non-dropping-particle":"","parse-names":false,"suffix":""},{"dropping-particle":"","family":"Khan","given":"Awais","non-dropping-particle":"","parse-names":false,"suffix":""},{"dropping-particle":"","family":"Buell","given":"C. Robin","non-dropping-particle":"","parse-names":false,"suffix":""},{"dropping-particle":"","family":"Yencho","given":"G. Craig","non-dropping-particle":"","parse-names":false,"suffix":""},{"dropping-particle":"","family":"Zeng","given":"Zhao-Bang","non-dropping-particle":"","parse-names":false,"suffix":""}],"container-title":"Genetics","id":"ITEM-1","issue":"3","issued":{"date-parts":[["2020","7"]]},"page":"579-595","title":"Multiple QTL Mapping in Autopolyploids: A Random-Effect Model Approach with Application in a Hexaploid Sweetpotato Full-Sib Population","type":"article-journal","volume":"215"},"uris":["http://www.mendeley.com/documents/?uuid=7b0fb0f9-a760-488d-99a4-203eafe615f4"]}],"mendeley":{"formattedCitation":"(da Silva Pereira et al., 2020)","plainTextFormattedCitation":"(da Silva Pereira et al., 2020)","previouslyFormattedCitation":"(da Silva Pereira et al., 2020)"},"properties":{"noteIndex":0},"schema":"https://github.com/citation-style-language/schema/raw/master/csl-citation.json"}</w:instrText>
      </w:r>
      <w:r w:rsidR="004B6277">
        <w:rPr>
          <w:szCs w:val="24"/>
        </w:rPr>
        <w:fldChar w:fldCharType="separate"/>
      </w:r>
      <w:r w:rsidR="004B6277" w:rsidRPr="004B6277">
        <w:rPr>
          <w:noProof/>
          <w:szCs w:val="24"/>
        </w:rPr>
        <w:t>(da Silva Pereira et al., 2020)</w:t>
      </w:r>
      <w:r w:rsidR="004B6277">
        <w:rPr>
          <w:szCs w:val="24"/>
        </w:rPr>
        <w:fldChar w:fldCharType="end"/>
      </w:r>
      <w:r w:rsidR="00384282">
        <w:rPr>
          <w:szCs w:val="24"/>
        </w:rPr>
        <w:t xml:space="preserve">, we </w:t>
      </w:r>
      <w:r w:rsidR="00097A6C">
        <w:rPr>
          <w:szCs w:val="24"/>
        </w:rPr>
        <w:t>select</w:t>
      </w:r>
      <w:r w:rsidR="002A6B8C">
        <w:rPr>
          <w:szCs w:val="24"/>
        </w:rPr>
        <w:t>ed</w:t>
      </w:r>
      <w:r w:rsidR="00097A6C">
        <w:rPr>
          <w:szCs w:val="24"/>
        </w:rPr>
        <w:t xml:space="preserve"> putative QTL positions using</w:t>
      </w:r>
      <w:r w:rsidR="00384282">
        <w:rPr>
          <w:szCs w:val="24"/>
        </w:rPr>
        <w:t xml:space="preserve"> a random-effect multiple interval mapping </w:t>
      </w:r>
      <w:r w:rsidR="002A6B8C">
        <w:rPr>
          <w:szCs w:val="24"/>
        </w:rPr>
        <w:t xml:space="preserve">(REMIM) </w:t>
      </w:r>
      <w:r w:rsidR="00384282">
        <w:rPr>
          <w:szCs w:val="24"/>
        </w:rPr>
        <w:t xml:space="preserve">for each phenotype </w:t>
      </w:r>
      <w:r w:rsidR="00097A6C">
        <w:rPr>
          <w:szCs w:val="24"/>
        </w:rPr>
        <w:t>based on</w:t>
      </w:r>
      <w:r w:rsidR="00883227">
        <w:rPr>
          <w:szCs w:val="24"/>
        </w:rPr>
        <w:t xml:space="preserve"> a forward-backward procedure. First, putative QTL were </w:t>
      </w:r>
      <w:r w:rsidR="00AE72FF">
        <w:rPr>
          <w:szCs w:val="24"/>
        </w:rPr>
        <w:t xml:space="preserve">consecutively </w:t>
      </w:r>
      <w:r w:rsidR="002A6B8C">
        <w:rPr>
          <w:szCs w:val="24"/>
        </w:rPr>
        <w:t>added to the model</w:t>
      </w:r>
      <w:r w:rsidR="00883227">
        <w:rPr>
          <w:szCs w:val="24"/>
        </w:rPr>
        <w:t xml:space="preserve"> </w:t>
      </w:r>
      <w:r w:rsidR="00BB41EA">
        <w:rPr>
          <w:szCs w:val="24"/>
        </w:rPr>
        <w:t>based on a</w:t>
      </w:r>
      <w:r w:rsidR="00AE72FF">
        <w:rPr>
          <w:szCs w:val="24"/>
        </w:rPr>
        <w:t xml:space="preserve"> </w:t>
      </w:r>
      <w:r w:rsidR="00C72B54">
        <w:rPr>
          <w:szCs w:val="24"/>
        </w:rPr>
        <w:t>forward</w:t>
      </w:r>
      <w:r w:rsidR="00AE72FF">
        <w:rPr>
          <w:szCs w:val="24"/>
        </w:rPr>
        <w:t xml:space="preserve"> search with a relatively</w:t>
      </w:r>
      <w:r w:rsidR="00C72B54">
        <w:rPr>
          <w:szCs w:val="24"/>
        </w:rPr>
        <w:t xml:space="preserve"> </w:t>
      </w:r>
      <w:r w:rsidR="00AE72FF">
        <w:rPr>
          <w:szCs w:val="24"/>
        </w:rPr>
        <w:t xml:space="preserve">relaxed </w:t>
      </w:r>
      <w:r w:rsidR="00DB470C">
        <w:rPr>
          <w:szCs w:val="24"/>
        </w:rPr>
        <w:t xml:space="preserve">genome-wide significance </w:t>
      </w:r>
      <w:r w:rsidR="00C72B54">
        <w:rPr>
          <w:szCs w:val="24"/>
        </w:rPr>
        <w:t xml:space="preserve">threshold </w:t>
      </w:r>
      <w:r w:rsidR="00AE72FF">
        <w:rPr>
          <w:szCs w:val="24"/>
        </w:rPr>
        <w:t>(</w:t>
      </w:r>
      <m:oMath>
        <m:r>
          <w:rPr>
            <w:rFonts w:ascii="Cambria Math" w:hAnsi="Cambria Math"/>
            <w:szCs w:val="24"/>
          </w:rPr>
          <m:t>α=0.20</m:t>
        </m:r>
      </m:oMath>
      <w:r w:rsidR="00AE72FF">
        <w:rPr>
          <w:szCs w:val="24"/>
        </w:rPr>
        <w:t>). Then, a backward elimination step was carried out under a more stringent threshold (</w:t>
      </w:r>
      <m:oMath>
        <m:r>
          <w:rPr>
            <w:rFonts w:ascii="Cambria Math" w:hAnsi="Cambria Math"/>
            <w:szCs w:val="24"/>
          </w:rPr>
          <m:t>α=0.05</m:t>
        </m:r>
      </m:oMath>
      <w:r w:rsidR="00AE72FF">
        <w:rPr>
          <w:szCs w:val="24"/>
        </w:rPr>
        <w:t>).</w:t>
      </w:r>
      <w:r w:rsidR="00097A6C">
        <w:rPr>
          <w:szCs w:val="24"/>
        </w:rPr>
        <w:t xml:space="preserve"> </w:t>
      </w:r>
      <w:r w:rsidR="00DB470C">
        <w:rPr>
          <w:szCs w:val="24"/>
        </w:rPr>
        <w:t xml:space="preserve">The variance components associated with the putative QTL were tested using linear score statistics </w:t>
      </w:r>
      <w:r w:rsidR="00DB470C">
        <w:rPr>
          <w:szCs w:val="24"/>
        </w:rPr>
        <w:fldChar w:fldCharType="begin" w:fldLock="1"/>
      </w:r>
      <w:r w:rsidR="00DB470C">
        <w:rPr>
          <w:szCs w:val="24"/>
        </w:rPr>
        <w:instrText>ADDIN CSL_CITATION {"citationItems":[{"id":"ITEM-1","itemData":{"DOI":"10.1111/biom.12095","ISSN":"0006341X","PMID":"24328714","abstract":"Following the rapid development of genome-scale genotyping technologies, genetic association mapping has become a popular tool to detect genomic regions responsible for certain (disease) phenotypes, especially in early-phase pharmacogenomic studies with limited sample size. In response to such applications, a good association test needs to be (1) applicable to a wide range of possible genetic models, including, but not limited to, the presence of gene-by-environment or gene-by-gene interactions and non-linearity of a group of marker effects, (2) accurate in small samples, fast to compute on the genomic scale, and amenable to large scale multiple testing corrections, and (3) reasonably powerful to locate causal genomic regions. The kernel machine method represented in linear mixed models provides a viable solution by transforming the problem into testing the nullity of variance components. In this study, we consider score-based tests by choosing a statistic linear in the score function. When the model under the null hypothesis has only one error variance parameter, our test is exact in finite samples. When the null model has more than one variance parameter, we develop a new moment-based approximation that performs well in simulations. Through simulations and analysis of real data, we demonstrate that the new test possesses most of the aforementioned characteristics, especially when compared to existing quadratic score tests or restricted likelihood ratio tests.","author":[{"dropping-particle":"","family":"Qu","given":"Long","non-dropping-particle":"","parse-names":false,"suffix":""},{"dropping-particle":"","family":"Guennel","given":"Tobias","non-dropping-particle":"","parse-names":false,"suffix":""},{"dropping-particle":"","family":"Marshall","given":"Scott L.","non-dropping-particle":"","parse-names":false,"suffix":""}],"container-title":"Biometrics","id":"ITEM-1","issue":"4","issued":{"date-parts":[["2013"]]},"page":"883-892","title":"Linear score tests for variance components in linear mixed models and applications to genetic association studies","type":"article-journal","volume":"69"},"uris":["http://www.mendeley.com/documents/?uuid=1c8e5b37-82e0-4ad9-8b8f-1c877e4f4c07"]}],"mendeley":{"formattedCitation":"(Qu et al., 2013)","plainTextFormattedCitation":"(Qu et al., 2013)","previouslyFormattedCitation":"(Qu et al., 2013)"},"properties":{"noteIndex":0},"schema":"https://github.com/citation-style-language/schema/raw/master/csl-citation.json"}</w:instrText>
      </w:r>
      <w:r w:rsidR="00DB470C">
        <w:rPr>
          <w:szCs w:val="24"/>
        </w:rPr>
        <w:fldChar w:fldCharType="separate"/>
      </w:r>
      <w:r w:rsidR="00DB470C" w:rsidRPr="00AE72FF">
        <w:rPr>
          <w:noProof/>
          <w:szCs w:val="24"/>
        </w:rPr>
        <w:t>(Qu et al., 2013)</w:t>
      </w:r>
      <w:r w:rsidR="00DB470C">
        <w:rPr>
          <w:szCs w:val="24"/>
        </w:rPr>
        <w:fldChar w:fldCharType="end"/>
      </w:r>
      <w:r w:rsidR="005F1C8A">
        <w:rPr>
          <w:szCs w:val="24"/>
        </w:rPr>
        <w:t xml:space="preserve">, whose associated </w:t>
      </w:r>
      <m:oMath>
        <m:r>
          <w:rPr>
            <w:rFonts w:ascii="Cambria Math" w:hAnsi="Cambria Math"/>
            <w:szCs w:val="24"/>
          </w:rPr>
          <m:t>P</m:t>
        </m:r>
      </m:oMath>
      <w:r w:rsidR="005F1C8A">
        <w:rPr>
          <w:szCs w:val="24"/>
        </w:rPr>
        <w:t xml:space="preserve">-values were log-transformed to facilitate QTL profile visualization </w:t>
      </w:r>
      <w:r w:rsidR="00B86D7D">
        <w:rPr>
          <w:szCs w:val="24"/>
        </w:rPr>
        <w:t>with</w:t>
      </w:r>
      <w:r w:rsidR="005F1C8A">
        <w:rPr>
          <w:szCs w:val="24"/>
        </w:rPr>
        <w:t xml:space="preserve"> </w:t>
      </w:r>
      <m:oMath>
        <m:r>
          <w:rPr>
            <w:rFonts w:ascii="Cambria Math" w:hAnsi="Cambria Math"/>
            <w:szCs w:val="24"/>
          </w:rPr>
          <m:t>LOP=-</m:t>
        </m:r>
        <m:func>
          <m:funcPr>
            <m:ctrlPr>
              <w:rPr>
                <w:rFonts w:ascii="Cambria Math" w:hAnsi="Cambria Math"/>
                <w:i/>
                <w:szCs w:val="24"/>
              </w:rPr>
            </m:ctrlPr>
          </m:funcPr>
          <m:fName>
            <m:sSub>
              <m:sSubPr>
                <m:ctrlPr>
                  <w:rPr>
                    <w:rFonts w:ascii="Cambria Math" w:hAnsi="Cambria Math"/>
                    <w:i/>
                    <w:szCs w:val="24"/>
                  </w:rPr>
                </m:ctrlPr>
              </m:sSubPr>
              <m:e>
                <m:r>
                  <m:rPr>
                    <m:sty m:val="p"/>
                  </m:rPr>
                  <w:rPr>
                    <w:rFonts w:ascii="Cambria Math" w:hAnsi="Cambria Math"/>
                    <w:szCs w:val="24"/>
                  </w:rPr>
                  <m:t>log</m:t>
                </m:r>
              </m:e>
              <m:sub>
                <m:r>
                  <w:rPr>
                    <w:rFonts w:ascii="Cambria Math" w:hAnsi="Cambria Math"/>
                    <w:szCs w:val="24"/>
                  </w:rPr>
                  <m:t>10</m:t>
                </m:r>
                <m:ctrlPr>
                  <w:rPr>
                    <w:rFonts w:ascii="Cambria Math" w:hAnsi="Cambria Math"/>
                    <w:szCs w:val="24"/>
                  </w:rPr>
                </m:ctrlPr>
              </m:sub>
            </m:sSub>
          </m:fName>
          <m:e>
            <m:r>
              <w:rPr>
                <w:rFonts w:ascii="Cambria Math" w:hAnsi="Cambria Math"/>
                <w:szCs w:val="24"/>
              </w:rPr>
              <m:t>(P)</m:t>
            </m:r>
          </m:e>
        </m:func>
      </m:oMath>
      <w:r w:rsidR="00DB470C">
        <w:rPr>
          <w:szCs w:val="24"/>
        </w:rPr>
        <w:t xml:space="preserve">. The genome-wide significance was assessed using a score-based resampling method </w:t>
      </w:r>
      <w:r w:rsidR="00DB470C">
        <w:rPr>
          <w:szCs w:val="24"/>
        </w:rPr>
        <w:fldChar w:fldCharType="begin" w:fldLock="1"/>
      </w:r>
      <w:r w:rsidR="00DB470C">
        <w:rPr>
          <w:szCs w:val="24"/>
        </w:rPr>
        <w:instrText>ADDIN CSL_CITATION {"citationItems":[{"id":"ITEM-1","itemData":{"DOI":"10.1534/genetics.104.031427","ISBN":"0016-6731 (Print)\\r0016-6731 (Linking)","ISSN":"00166731","PMID":"15611194","abstract":"Assessing genome-wide statistical significance is an important and difficult problem in multipoint linkage analysis. Due to multiple tests on the same genome, the usual pointwise significance level based on the chi-square approximation is inappropriate. Permutation is widely used to determine genome-wide significance. Theoretical approximations are available for simple experimental crosses. In this article, we propose a resampling procedure to assess the significance of genome-wide QTL mapping for experimental crosses. The proposed method is computationally much less intensive than the permutation procedure (in the order of 10(2) or higher) and is applicable to complex breeding designs and sophisticated genetic models that cannot be handled by the permutation and theoretical methods. The usefulness of the proposed method is demonstrated through simulation studies and an application to a Drosophila backcross.","author":[{"dropping-particle":"","family":"Zou","given":"Fei","non-dropping-particle":"","parse-names":false,"suffix":""},{"dropping-particle":"","family":"Fine","given":"Jason P.","non-dropping-particle":"","parse-names":false,"suffix":""},{"dropping-particle":"","family":"Hu","given":"Jianhua","non-dropping-particle":"","parse-names":false,"suffix":""},{"dropping-particle":"","family":"Lin","given":"D. Y.","non-dropping-particle":"","parse-names":false,"suffix":""}],"container-title":"Genetics","id":"ITEM-1","issue":"4","issued":{"date-parts":[["2004"]]},"page":"2307-2316","title":"An efficient resampling method for assessing genome-wide statistical significance in mapping quantitative trait loci","type":"article-journal","volume":"168"},"uris":["http://www.mendeley.com/documents/?uuid=b5937390-b263-4596-8a36-278641263e6a"]}],"mendeley":{"formattedCitation":"(Zou et al., 2004)","plainTextFormattedCitation":"(Zou et al., 2004)","previouslyFormattedCitation":"(Zou et al., 2004)"},"properties":{"noteIndex":0},"schema":"https://github.com/citation-style-language/schema/raw/master/csl-citation.json"}</w:instrText>
      </w:r>
      <w:r w:rsidR="00DB470C">
        <w:rPr>
          <w:szCs w:val="24"/>
        </w:rPr>
        <w:fldChar w:fldCharType="separate"/>
      </w:r>
      <w:r w:rsidR="00DB470C" w:rsidRPr="00B935AD">
        <w:rPr>
          <w:noProof/>
          <w:szCs w:val="24"/>
        </w:rPr>
        <w:t>(Zou et al., 2004)</w:t>
      </w:r>
      <w:r w:rsidR="00DB470C">
        <w:rPr>
          <w:szCs w:val="24"/>
        </w:rPr>
        <w:fldChar w:fldCharType="end"/>
      </w:r>
      <w:r w:rsidR="00DB470C">
        <w:rPr>
          <w:szCs w:val="24"/>
        </w:rPr>
        <w:t xml:space="preserve">. </w:t>
      </w:r>
      <w:r w:rsidR="00861C8C">
        <w:rPr>
          <w:szCs w:val="24"/>
        </w:rPr>
        <w:t>A</w:t>
      </w:r>
      <w:r w:rsidR="00097A6C">
        <w:rPr>
          <w:szCs w:val="24"/>
        </w:rPr>
        <w:t xml:space="preserve"> final multiple QTL model was fitted</w:t>
      </w:r>
      <w:r w:rsidR="00861C8C">
        <w:rPr>
          <w:szCs w:val="24"/>
        </w:rPr>
        <w:t xml:space="preserve"> with the selected positions</w:t>
      </w:r>
      <w:r w:rsidR="00973AE7">
        <w:rPr>
          <w:szCs w:val="24"/>
        </w:rPr>
        <w:t>,</w:t>
      </w:r>
      <w:r w:rsidR="00097A6C">
        <w:rPr>
          <w:szCs w:val="24"/>
        </w:rPr>
        <w:t xml:space="preserve"> and QTL genotype </w:t>
      </w:r>
      <w:r w:rsidR="002A6B8C">
        <w:rPr>
          <w:szCs w:val="24"/>
        </w:rPr>
        <w:t>best linear unbiased predictions (BLUPs)</w:t>
      </w:r>
      <w:r w:rsidR="00097A6C">
        <w:rPr>
          <w:szCs w:val="24"/>
        </w:rPr>
        <w:t xml:space="preserve"> were </w:t>
      </w:r>
      <w:r w:rsidR="002A6B8C">
        <w:rPr>
          <w:szCs w:val="24"/>
        </w:rPr>
        <w:t xml:space="preserve">used to compute </w:t>
      </w:r>
      <w:r w:rsidR="008258CB">
        <w:rPr>
          <w:szCs w:val="24"/>
        </w:rPr>
        <w:t xml:space="preserve">additive </w:t>
      </w:r>
      <w:r w:rsidR="002A6B8C">
        <w:rPr>
          <w:szCs w:val="24"/>
        </w:rPr>
        <w:t>allele effects</w:t>
      </w:r>
      <w:r w:rsidR="00097A6C">
        <w:rPr>
          <w:szCs w:val="24"/>
        </w:rPr>
        <w:t xml:space="preserve"> </w:t>
      </w:r>
      <w:r w:rsidR="00097A6C">
        <w:rPr>
          <w:szCs w:val="24"/>
        </w:rPr>
        <w:fldChar w:fldCharType="begin" w:fldLock="1"/>
      </w:r>
      <w:r w:rsidR="002E2BDE">
        <w:rPr>
          <w:szCs w:val="24"/>
        </w:rPr>
        <w:instrText>ADDIN CSL_CITATION {"citationItems":[{"id":"ITEM-1","itemData":{"author":[{"dropping-particle":"","family":"Kempthorne","given":"Oscar","non-dropping-particle":"","parse-names":false,"suffix":""}],"container-title":"Genetics","id":"ITEM-1","issue":"2","issued":{"date-parts":[["1955"]]},"page":"168-174","title":"The correlation between relatives in a simple autotetraploid population","type":"article-journal","volume":"40"},"uris":["http://www.mendeley.com/documents/?uuid=cf1cc67d-e375-4908-b57a-10bc6d17f83c"]}],"mendeley":{"formattedCitation":"(Kempthorne, 1955)","plainTextFormattedCitation":"(Kempthorne, 1955)","previouslyFormattedCitation":"(Kempthorne, 1955)"},"properties":{"noteIndex":0},"schema":"https://github.com/citation-style-language/schema/raw/master/csl-citation.json"}</w:instrText>
      </w:r>
      <w:r w:rsidR="00097A6C">
        <w:rPr>
          <w:szCs w:val="24"/>
        </w:rPr>
        <w:fldChar w:fldCharType="separate"/>
      </w:r>
      <w:r w:rsidR="00097A6C" w:rsidRPr="00097A6C">
        <w:rPr>
          <w:noProof/>
          <w:szCs w:val="24"/>
        </w:rPr>
        <w:t>(Kempthorne, 1955)</w:t>
      </w:r>
      <w:r w:rsidR="00097A6C">
        <w:rPr>
          <w:szCs w:val="24"/>
        </w:rPr>
        <w:fldChar w:fldCharType="end"/>
      </w:r>
      <w:r w:rsidR="00097A6C">
        <w:rPr>
          <w:szCs w:val="24"/>
        </w:rPr>
        <w:t>.</w:t>
      </w:r>
      <w:r w:rsidR="007D3B9B">
        <w:rPr>
          <w:szCs w:val="24"/>
        </w:rPr>
        <w:t xml:space="preserve"> QTL heritabilit</w:t>
      </w:r>
      <w:r w:rsidR="00861C8C">
        <w:rPr>
          <w:szCs w:val="24"/>
        </w:rPr>
        <w:t>y</w:t>
      </w:r>
      <w:r w:rsidR="007D3B9B">
        <w:rPr>
          <w:szCs w:val="24"/>
        </w:rPr>
        <w:t xml:space="preserve"> (</w:t>
      </w:r>
      <m:oMath>
        <m:sSubSup>
          <m:sSubSupPr>
            <m:ctrlPr>
              <w:rPr>
                <w:rFonts w:ascii="Cambria Math" w:hAnsi="Cambria Math"/>
                <w:i/>
                <w:szCs w:val="24"/>
              </w:rPr>
            </m:ctrlPr>
          </m:sSubSupPr>
          <m:e>
            <m:r>
              <w:rPr>
                <w:rFonts w:ascii="Cambria Math" w:hAnsi="Cambria Math"/>
                <w:szCs w:val="24"/>
              </w:rPr>
              <m:t>h</m:t>
            </m:r>
          </m:e>
          <m:sub>
            <m:r>
              <m:rPr>
                <m:sty m:val="p"/>
              </m:rPr>
              <w:rPr>
                <w:rFonts w:ascii="Cambria Math" w:hAnsi="Cambria Math"/>
                <w:szCs w:val="24"/>
              </w:rPr>
              <m:t>QTL</m:t>
            </m:r>
          </m:sub>
          <m:sup>
            <m:r>
              <w:rPr>
                <w:rFonts w:ascii="Cambria Math" w:hAnsi="Cambria Math"/>
                <w:szCs w:val="24"/>
              </w:rPr>
              <m:t>2</m:t>
            </m:r>
          </m:sup>
        </m:sSubSup>
      </m:oMath>
      <w:r w:rsidR="007D3B9B">
        <w:rPr>
          <w:szCs w:val="24"/>
        </w:rPr>
        <w:t>) w</w:t>
      </w:r>
      <w:r w:rsidR="00861C8C">
        <w:rPr>
          <w:szCs w:val="24"/>
        </w:rPr>
        <w:t>as</w:t>
      </w:r>
      <w:r w:rsidR="007D3B9B">
        <w:rPr>
          <w:szCs w:val="24"/>
        </w:rPr>
        <w:t xml:space="preserve"> </w:t>
      </w:r>
      <w:r w:rsidR="00DB470C">
        <w:rPr>
          <w:szCs w:val="24"/>
        </w:rPr>
        <w:t>calculated</w:t>
      </w:r>
      <w:r w:rsidR="007D3B9B">
        <w:rPr>
          <w:szCs w:val="24"/>
        </w:rPr>
        <w:t xml:space="preserve"> as the ratio between the variance associated with the QTL and</w:t>
      </w:r>
      <w:r w:rsidR="00973AE7">
        <w:rPr>
          <w:szCs w:val="24"/>
        </w:rPr>
        <w:t xml:space="preserve"> the</w:t>
      </w:r>
      <w:r w:rsidR="007D3B9B">
        <w:rPr>
          <w:szCs w:val="24"/>
        </w:rPr>
        <w:t xml:space="preserve"> total variance.</w:t>
      </w:r>
      <w:r w:rsidR="00AC768E">
        <w:rPr>
          <w:szCs w:val="24"/>
        </w:rPr>
        <w:t xml:space="preserve"> </w:t>
      </w:r>
    </w:p>
    <w:p w14:paraId="26A46C52" w14:textId="57E11EB6" w:rsidR="00384282" w:rsidRDefault="00AC768E" w:rsidP="00384282">
      <w:pPr>
        <w:spacing w:line="480" w:lineRule="auto"/>
        <w:rPr>
          <w:szCs w:val="24"/>
        </w:rPr>
      </w:pPr>
      <w:r>
        <w:rPr>
          <w:szCs w:val="24"/>
        </w:rPr>
        <w:t xml:space="preserve">In order to compare different approaches, we also ran the fixed-effect interval mapping (FEIM) model </w:t>
      </w:r>
      <w:r>
        <w:rPr>
          <w:szCs w:val="24"/>
        </w:rPr>
        <w:fldChar w:fldCharType="begin" w:fldLock="1"/>
      </w:r>
      <w:r w:rsidR="008D5E89">
        <w:rPr>
          <w:szCs w:val="24"/>
        </w:rPr>
        <w:instrText>ADDIN CSL_CITATION {"citationItems":[{"id":"ITEM-1","itemData":{"DOI":"10.1007/s00122-014-2347-2","ISBN":"0012201423472","ISSN":"1432-2242","PMID":"24981609","abstract":"KEY MESSAGE: Dense linkage maps derived by analysing SNP dosage in autotetraploids provide detailed information about the location of, and genetic model at, quantitative trait loci. Recent developments in sequencing and genotyping technologies enable researchers to generate high-density single nucleotide polymorphism (SNP) genotype data for mapping studies. For polyploid species, the SNP genotypes are informative about allele dosage, and Hackett et al. (PLoS ONE 8:e63939, 2013) presented theory about how dosage information can be used in linkage map construction and quantitative trait locus (QTL) mapping for an F1 population in an autotetraploid species. Here, QTL mapping using dosage information is explored for simulated phenotypic traits of moderate heritability and possibly non-additive effects. Different mapping strategies are compared, looking at additive and more complicated models, and model fitting as a single step or by iteratively re-weighted modelling. We recommend fitting an additive model without iterative re-weighting, and then exploring non-additive models for the genotype means estimated at the most likely position. We apply this strategy to re-analyse traits of high heritability from a potato population of 190 F1 individuals: flower colour, maturity, height and resistance to late blight (Phytophthora infestans (Mont.) de Bary) and potato cyst nematode (Globodera pallida), using a map of 3839 SNPs. The approximate confidence intervals for QTL locations have been improved by the detailed linkage map, and more information about the genetic model at each QTL has been revealed. For several of the reported QTLs, candidate SNPs can be identified, and used to propose candidate trait genes. We conclude that the high marker density is informative about the genetic model at loci of large effects, but that larger populations are needed to detect smaller QTLs.","author":[{"dropping-particle":"","family":"Hackett","given":"Christine A","non-dropping-particle":"","parse-names":false,"suffix":""},{"dropping-particle":"","family":"Bradshaw","given":"John E","non-dropping-particle":"","parse-names":false,"suffix":""},{"dropping-particle":"","family":"Bryan","given":"Glenn J","non-dropping-particle":"","parse-names":false,"suffix":""}],"container-title":"TAG. Theoretical and applied genetics. Theoretische und angewandte Genetik","id":"ITEM-1","issued":{"date-parts":[["2014","7","1"]]},"title":"QTL mapping in autotetraploids using SNP dosage information.","type":"article-journal"},"uris":["http://www.mendeley.com/documents/?uuid=cb543858-91e7-4e7d-a5d5-23840b2046c9"]}],"mendeley":{"formattedCitation":"(Hackett et al., 2014)","plainTextFormattedCitation":"(Hackett et al., 2014)","previouslyFormattedCitation":"(Hackett et al., 2014)"},"properties":{"noteIndex":0},"schema":"https://github.com/citation-style-language/schema/raw/master/csl-citation.json"}</w:instrText>
      </w:r>
      <w:r>
        <w:rPr>
          <w:szCs w:val="24"/>
        </w:rPr>
        <w:fldChar w:fldCharType="separate"/>
      </w:r>
      <w:r w:rsidRPr="00AC768E">
        <w:rPr>
          <w:noProof/>
          <w:szCs w:val="24"/>
        </w:rPr>
        <w:t>(Hackett et al., 2014)</w:t>
      </w:r>
      <w:r>
        <w:rPr>
          <w:szCs w:val="24"/>
        </w:rPr>
        <w:fldChar w:fldCharType="end"/>
      </w:r>
      <w:r>
        <w:rPr>
          <w:szCs w:val="24"/>
        </w:rPr>
        <w:t xml:space="preserve"> as implemented in the </w:t>
      </w:r>
      <w:proofErr w:type="spellStart"/>
      <w:r>
        <w:rPr>
          <w:szCs w:val="24"/>
        </w:rPr>
        <w:t>QTLpoly</w:t>
      </w:r>
      <w:proofErr w:type="spellEnd"/>
      <w:r>
        <w:rPr>
          <w:szCs w:val="24"/>
        </w:rPr>
        <w:t xml:space="preserve"> package </w:t>
      </w:r>
      <w:r>
        <w:rPr>
          <w:szCs w:val="24"/>
        </w:rPr>
        <w:fldChar w:fldCharType="begin" w:fldLock="1"/>
      </w:r>
      <w:r w:rsidR="004B6277">
        <w:rPr>
          <w:szCs w:val="24"/>
        </w:rPr>
        <w:instrText>ADDIN CSL_CITATION {"citationItems":[{"id":"ITEM-1","itemData":{"DOI":"10.1534/genetics.120.303080","ISSN":"0016-6731","abstract":"In developing countries, the sweetpotato, Ipomoea batatas (L.) Lam. ( 2 n = 6 x = 90 ) , is an important autopolyploid species, both socially and economically. However, quantitative trait loci (QTL) mapping has remained limited due to its genetic complexity. Current fixed-effect models can fit only a single QTL and are generally hard to interpret. Here, we report the use of a random-effect model approach to map multiple QTL based on score statistics in a sweetpotato biparental population (‘Beauregard’ × ‘Tanzania’) with 315 full-sibs. Phenotypic data were collected for eight yield component traits in six environments in Peru, and jointly adjusted means were obtained using mixed-effect models. An integrated linkage map consisting of 30,684 markers distributed along 15 linkage groups (LGs) was used to obtain the genotype conditional probabilities of putative QTL at every centiMorgan position. Multiple interval mapping was performed using our R package QTL poly and detected a total of 13 QTL, ranging from none to four QTL per trait, which explained up to 55% of the total variance. Some regions, such as those on LGs 3 and 15, were consistently detected among root number and yield traits, and provided a basis for candidate gene search. In addition, some QTL were found to affect commercial and noncommercial root traits distinctly. Further best linear unbiased predictions were decomposed into additive allele effects and were used to compute multiple QTL-based breeding values for selection. Together with quantitative genotyping and its appropriate usage in linkage analyses, this QTL mapping methodology will facilitate the use of genomic tools in sweetpotato breeding as well as in other autopolyploids.","author":[{"dropping-particle":"","family":"Silva Pereira","given":"Guilherme","non-dropping-particle":"da","parse-names":false,"suffix":""},{"dropping-particle":"","family":"Gemenet","given":"Dorcus C.","non-dropping-particle":"","parse-names":false,"suffix":""},{"dropping-particle":"","family":"Mollinari","given":"Marcelo","non-dropping-particle":"","parse-names":false,"suffix":""},{"dropping-particle":"","family":"Olukolu","given":"Bode A.","non-dropping-particle":"","parse-names":false,"suffix":""},{"dropping-particle":"","family":"Wood","given":"Joshua C.","non-dropping-particle":"","parse-names":false,"suffix":""},{"dropping-particle":"","family":"Diaz","given":"Federico","non-dropping-particle":"","parse-names":false,"suffix":""},{"dropping-particle":"","family":"Mosquera","given":"Veronica","non-dropping-particle":"","parse-names":false,"suffix":""},{"dropping-particle":"","family":"Gruneberg","given":"Wolfgang J.","non-dropping-particle":"","parse-names":false,"suffix":""},{"dropping-particle":"","family":"Khan","given":"Awais","non-dropping-particle":"","parse-names":false,"suffix":""},{"dropping-particle":"","family":"Buell","given":"C. Robin","non-dropping-particle":"","parse-names":false,"suffix":""},{"dropping-particle":"","family":"Yencho","given":"G. Craig","non-dropping-particle":"","parse-names":false,"suffix":""},{"dropping-particle":"","family":"Zeng","given":"Zhao-Bang","non-dropping-particle":"","parse-names":false,"suffix":""}],"container-title":"Genetics","id":"ITEM-1","issue":"3","issued":{"date-parts":[["2020","7"]]},"page":"579-595","title":"Multiple QTL Mapping in Autopolyploids: A Random-Effect Model Approach with Application in a Hexaploid Sweetpotato Full-Sib Population","type":"article-journal","volume":"215"},"uris":["http://www.mendeley.com/documents/?uuid=7b0fb0f9-a760-488d-99a4-203eafe615f4"]}],"mendeley":{"formattedCitation":"(da Silva Pereira et al., 2020)","plainTextFormattedCitation":"(da Silva Pereira et al., 2020)","previouslyFormattedCitation":"(da Silva Pereira et al., 2020)"},"properties":{"noteIndex":0},"schema":"https://github.com/citation-style-language/schema/raw/master/csl-citation.json"}</w:instrText>
      </w:r>
      <w:r>
        <w:rPr>
          <w:szCs w:val="24"/>
        </w:rPr>
        <w:fldChar w:fldCharType="separate"/>
      </w:r>
      <w:r w:rsidR="00FA0D56" w:rsidRPr="00FA0D56">
        <w:rPr>
          <w:noProof/>
          <w:szCs w:val="24"/>
        </w:rPr>
        <w:t>(da Silva Pereira et al., 2020)</w:t>
      </w:r>
      <w:r>
        <w:rPr>
          <w:szCs w:val="24"/>
        </w:rPr>
        <w:fldChar w:fldCharType="end"/>
      </w:r>
      <w:r>
        <w:rPr>
          <w:szCs w:val="24"/>
        </w:rPr>
        <w:t xml:space="preserve">. </w:t>
      </w:r>
      <w:r w:rsidR="000F7349">
        <w:rPr>
          <w:szCs w:val="24"/>
        </w:rPr>
        <w:t>Using the same genotype conditional probabilities</w:t>
      </w:r>
      <w:r>
        <w:rPr>
          <w:szCs w:val="24"/>
        </w:rPr>
        <w:t xml:space="preserve">, a single-QTL model </w:t>
      </w:r>
      <w:r w:rsidR="000F7349">
        <w:rPr>
          <w:szCs w:val="24"/>
        </w:rPr>
        <w:t xml:space="preserve">was used to </w:t>
      </w:r>
      <w:r>
        <w:rPr>
          <w:szCs w:val="24"/>
        </w:rPr>
        <w:t xml:space="preserve">fit six additive </w:t>
      </w:r>
      <w:r>
        <w:rPr>
          <w:szCs w:val="24"/>
        </w:rPr>
        <w:lastRenderedPageBreak/>
        <w:t>effects (as one additive effect from each parent is taken as reference)</w:t>
      </w:r>
      <w:r w:rsidR="000F7349">
        <w:rPr>
          <w:szCs w:val="24"/>
        </w:rPr>
        <w:t xml:space="preserve"> at every </w:t>
      </w:r>
      <w:r w:rsidR="00AB1EEE">
        <w:rPr>
          <w:szCs w:val="24"/>
        </w:rPr>
        <w:t>cM</w:t>
      </w:r>
      <w:r w:rsidR="000F7349">
        <w:rPr>
          <w:szCs w:val="24"/>
        </w:rPr>
        <w:t xml:space="preserve"> position. The model with a fitted QTL </w:t>
      </w:r>
      <w:r w:rsidR="00973AE7">
        <w:rPr>
          <w:szCs w:val="24"/>
        </w:rPr>
        <w:t>wa</w:t>
      </w:r>
      <w:r>
        <w:rPr>
          <w:szCs w:val="24"/>
        </w:rPr>
        <w:t>s compared to a null model (</w:t>
      </w:r>
      <w:r w:rsidR="000F7349">
        <w:rPr>
          <w:szCs w:val="24"/>
        </w:rPr>
        <w:t>with no</w:t>
      </w:r>
      <w:r>
        <w:rPr>
          <w:szCs w:val="24"/>
        </w:rPr>
        <w:t xml:space="preserve"> QTL) using likelihood ratio tests (LRT). LRT statistics </w:t>
      </w:r>
      <w:r w:rsidR="00973AE7">
        <w:rPr>
          <w:szCs w:val="24"/>
        </w:rPr>
        <w:t>we</w:t>
      </w:r>
      <w:r>
        <w:rPr>
          <w:szCs w:val="24"/>
        </w:rPr>
        <w:t xml:space="preserve">re converted </w:t>
      </w:r>
      <w:r w:rsidR="00F31D0E">
        <w:rPr>
          <w:szCs w:val="24"/>
        </w:rPr>
        <w:t>in</w:t>
      </w:r>
      <w:r>
        <w:rPr>
          <w:szCs w:val="24"/>
        </w:rPr>
        <w:t xml:space="preserve">to </w:t>
      </w:r>
      <w:r w:rsidR="003A36AA">
        <w:rPr>
          <w:szCs w:val="24"/>
        </w:rPr>
        <w:t>LOD</w:t>
      </w:r>
      <w:r>
        <w:rPr>
          <w:szCs w:val="24"/>
        </w:rPr>
        <w:t xml:space="preserve"> scores</w:t>
      </w:r>
      <w:r w:rsidR="00973AE7">
        <w:rPr>
          <w:szCs w:val="24"/>
        </w:rPr>
        <w:t>,</w:t>
      </w:r>
      <w:r>
        <w:rPr>
          <w:szCs w:val="24"/>
        </w:rPr>
        <w:t xml:space="preserve"> </w:t>
      </w:r>
      <w:r w:rsidR="00973AE7">
        <w:rPr>
          <w:szCs w:val="24"/>
        </w:rPr>
        <w:t xml:space="preserve">and </w:t>
      </w:r>
      <w:r>
        <w:rPr>
          <w:szCs w:val="24"/>
        </w:rPr>
        <w:t xml:space="preserve">QTL were declared when the LOD </w:t>
      </w:r>
      <w:r w:rsidR="005F1C8A">
        <w:rPr>
          <w:szCs w:val="24"/>
        </w:rPr>
        <w:t xml:space="preserve">score </w:t>
      </w:r>
      <w:r>
        <w:rPr>
          <w:szCs w:val="24"/>
        </w:rPr>
        <w:t>reached</w:t>
      </w:r>
      <w:r w:rsidR="00B74B30">
        <w:rPr>
          <w:szCs w:val="24"/>
        </w:rPr>
        <w:t xml:space="preserve"> a</w:t>
      </w:r>
      <w:r>
        <w:rPr>
          <w:szCs w:val="24"/>
        </w:rPr>
        <w:t xml:space="preserve"> threshold </w:t>
      </w:r>
      <w:r w:rsidR="00B74B30">
        <w:rPr>
          <w:szCs w:val="24"/>
        </w:rPr>
        <w:t>(</w:t>
      </w:r>
      <m:oMath>
        <m:r>
          <w:rPr>
            <w:rFonts w:ascii="Cambria Math" w:hAnsi="Cambria Math"/>
            <w:szCs w:val="24"/>
          </w:rPr>
          <m:t>α=0.05</m:t>
        </m:r>
      </m:oMath>
      <w:r w:rsidR="00B74B30">
        <w:rPr>
          <w:szCs w:val="24"/>
        </w:rPr>
        <w:t xml:space="preserve">) </w:t>
      </w:r>
      <w:r w:rsidR="00DB470C">
        <w:rPr>
          <w:szCs w:val="24"/>
        </w:rPr>
        <w:t xml:space="preserve">based on </w:t>
      </w:r>
      <w:r>
        <w:rPr>
          <w:szCs w:val="24"/>
        </w:rPr>
        <w:t xml:space="preserve">1,000 permutation tests </w:t>
      </w:r>
      <w:r>
        <w:rPr>
          <w:szCs w:val="24"/>
        </w:rPr>
        <w:fldChar w:fldCharType="begin" w:fldLock="1"/>
      </w:r>
      <w:r w:rsidR="00323E5A">
        <w:rPr>
          <w:szCs w:val="24"/>
        </w:rPr>
        <w:instrText>ADDIN CSL_CITATION {"citationItems":[{"id":"ITEM-1","itemData":{"ISSN":"0016-6731","PMID":"7851788","abstract":"The detection of genes that control quantitative characters is a problem of great interest to the genetic mapping community. Methods for locating these quantitative trait loci (QTL) relative to maps of genetic markers are now widely used. This paper addresses an issue common to all QTL mapping methods, that of determining an appropriate threshold value for declaring significant QTL effects. An empirical method is described, based on the concept of a permutation test, for estimating threshold values that are tailored to the experimental data at hand. The method is demonstrated using two real data sets derived from F(2) and recombinant inbred plant populations. An example using simulated data from a backcross design illustrates the effect of marker density on threshold values.","author":[{"dropping-particle":"","family":"Churchill","given":"G A","non-dropping-particle":"","parse-names":false,"suffix":""},{"dropping-particle":"","family":"Doerge","given":"R W","non-dropping-particle":"","parse-names":false,"suffix":""}],"container-title":"Genetics","id":"ITEM-1","issue":"3","issued":{"date-parts":[["1994","11"]]},"page":"963-71","title":"Empirical threshold values for quantitative trait mapping.","type":"article-journal","volume":"138"},"uris":["http://www.mendeley.com/documents/?uuid=21049baf-49bd-42e6-9266-9d067f113cf9"]}],"mendeley":{"formattedCitation":"(Churchill and Doerge, 1994)","plainTextFormattedCitation":"(Churchill and Doerge, 1994)","previouslyFormattedCitation":"(Churchill and Doerge, 1994)"},"properties":{"noteIndex":0},"schema":"https://github.com/citation-style-language/schema/raw/master/csl-citation.json"}</w:instrText>
      </w:r>
      <w:r>
        <w:rPr>
          <w:szCs w:val="24"/>
        </w:rPr>
        <w:fldChar w:fldCharType="separate"/>
      </w:r>
      <w:r w:rsidRPr="00AC768E">
        <w:rPr>
          <w:noProof/>
          <w:szCs w:val="24"/>
        </w:rPr>
        <w:t>(Churchill and Doerge, 1994)</w:t>
      </w:r>
      <w:r>
        <w:rPr>
          <w:szCs w:val="24"/>
        </w:rPr>
        <w:fldChar w:fldCharType="end"/>
      </w:r>
      <w:r>
        <w:rPr>
          <w:szCs w:val="24"/>
        </w:rPr>
        <w:t xml:space="preserve">. </w:t>
      </w:r>
      <w:r w:rsidR="000F7349">
        <w:rPr>
          <w:szCs w:val="24"/>
        </w:rPr>
        <w:t xml:space="preserve">In both REMIM and FEIM analyses, a window size of 20 cM was used to avoid </w:t>
      </w:r>
      <w:r w:rsidR="00BB41EA">
        <w:rPr>
          <w:szCs w:val="24"/>
        </w:rPr>
        <w:t xml:space="preserve">that </w:t>
      </w:r>
      <w:r w:rsidR="000F7349">
        <w:rPr>
          <w:szCs w:val="24"/>
        </w:rPr>
        <w:t>two close</w:t>
      </w:r>
      <w:r w:rsidR="005C6B80">
        <w:rPr>
          <w:szCs w:val="24"/>
        </w:rPr>
        <w:t>ly linked</w:t>
      </w:r>
      <w:r w:rsidR="000F7349">
        <w:rPr>
          <w:szCs w:val="24"/>
        </w:rPr>
        <w:t xml:space="preserve"> </w:t>
      </w:r>
      <w:r w:rsidR="00BB41EA">
        <w:rPr>
          <w:szCs w:val="24"/>
        </w:rPr>
        <w:t xml:space="preserve">positions were declared as </w:t>
      </w:r>
      <w:r w:rsidR="000F7349">
        <w:rPr>
          <w:szCs w:val="24"/>
        </w:rPr>
        <w:t>QTL.</w:t>
      </w:r>
      <w:r w:rsidR="005F1C8A">
        <w:rPr>
          <w:szCs w:val="24"/>
        </w:rPr>
        <w:t xml:space="preserve"> Approximate 95% QTL support intervals were estimated by dropping 1.5 from the QTL peak </w:t>
      </w:r>
      <m:oMath>
        <m:r>
          <w:rPr>
            <w:rFonts w:ascii="Cambria Math" w:hAnsi="Cambria Math"/>
            <w:szCs w:val="24"/>
          </w:rPr>
          <m:t>LOP</m:t>
        </m:r>
      </m:oMath>
      <w:r w:rsidR="005F1C8A">
        <w:rPr>
          <w:szCs w:val="24"/>
        </w:rPr>
        <w:t xml:space="preserve"> (REMIM) or </w:t>
      </w:r>
      <m:oMath>
        <m:r>
          <w:rPr>
            <w:rFonts w:ascii="Cambria Math" w:hAnsi="Cambria Math"/>
            <w:szCs w:val="24"/>
          </w:rPr>
          <m:t>LOD</m:t>
        </m:r>
      </m:oMath>
      <w:r w:rsidR="005F1C8A">
        <w:rPr>
          <w:rFonts w:eastAsiaTheme="minorEastAsia"/>
          <w:szCs w:val="24"/>
        </w:rPr>
        <w:t xml:space="preserve"> (FEIM)</w:t>
      </w:r>
      <w:r w:rsidR="00BB0EAF">
        <w:rPr>
          <w:rFonts w:eastAsiaTheme="minorEastAsia"/>
          <w:szCs w:val="24"/>
        </w:rPr>
        <w:t xml:space="preserve"> </w:t>
      </w:r>
      <w:r w:rsidR="00BB0EAF">
        <w:rPr>
          <w:rFonts w:eastAsiaTheme="minorEastAsia"/>
          <w:szCs w:val="24"/>
        </w:rPr>
        <w:fldChar w:fldCharType="begin" w:fldLock="1"/>
      </w:r>
      <w:r w:rsidR="004B6277">
        <w:rPr>
          <w:rFonts w:eastAsiaTheme="minorEastAsia"/>
          <w:szCs w:val="24"/>
        </w:rPr>
        <w:instrText>ADDIN CSL_CITATION {"citationItems":[{"id":"ITEM-1","itemData":{"DOI":"10.1534/genetics.120.303080","ISSN":"0016-6731","abstract":"In developing countries, the sweetpotato, Ipomoea batatas (L.) Lam. ( 2 n = 6 x = 90 ) , is an important autopolyploid species, both socially and economically. However, quantitative trait loci (QTL) mapping has remained limited due to its genetic complexity. Current fixed-effect models can fit only a single QTL and are generally hard to interpret. Here, we report the use of a random-effect model approach to map multiple QTL based on score statistics in a sweetpotato biparental population (‘Beauregard’ × ‘Tanzania’) with 315 full-sibs. Phenotypic data were collected for eight yield component traits in six environments in Peru, and jointly adjusted means were obtained using mixed-effect models. An integrated linkage map consisting of 30,684 markers distributed along 15 linkage groups (LGs) was used to obtain the genotype conditional probabilities of putative QTL at every centiMorgan position. Multiple interval mapping was performed using our R package QTL poly and detected a total of 13 QTL, ranging from none to four QTL per trait, which explained up to 55% of the total variance. Some regions, such as those on LGs 3 and 15, were consistently detected among root number and yield traits, and provided a basis for candidate gene search. In addition, some QTL were found to affect commercial and noncommercial root traits distinctly. Further best linear unbiased predictions were decomposed into additive allele effects and were used to compute multiple QTL-based breeding values for selection. Together with quantitative genotyping and its appropriate usage in linkage analyses, this QTL mapping methodology will facilitate the use of genomic tools in sweetpotato breeding as well as in other autopolyploids.","author":[{"dropping-particle":"","family":"Silva Pereira","given":"Guilherme","non-dropping-particle":"da","parse-names":false,"suffix":""},{"dropping-particle":"","family":"Gemenet","given":"Dorcus C.","non-dropping-particle":"","parse-names":false,"suffix":""},{"dropping-particle":"","family":"Mollinari","given":"Marcelo","non-dropping-particle":"","parse-names":false,"suffix":""},{"dropping-particle":"","family":"Olukolu","given":"Bode A.","non-dropping-particle":"","parse-names":false,"suffix":""},{"dropping-particle":"","family":"Wood","given":"Joshua C.","non-dropping-particle":"","parse-names":false,"suffix":""},{"dropping-particle":"","family":"Diaz","given":"Federico","non-dropping-particle":"","parse-names":false,"suffix":""},{"dropping-particle":"","family":"Mosquera","given":"Veronica","non-dropping-particle":"","parse-names":false,"suffix":""},{"dropping-particle":"","family":"Gruneberg","given":"Wolfgang J.","non-dropping-particle":"","parse-names":false,"suffix":""},{"dropping-particle":"","family":"Khan","given":"Awais","non-dropping-particle":"","parse-names":false,"suffix":""},{"dropping-particle":"","family":"Buell","given":"C. Robin","non-dropping-particle":"","parse-names":false,"suffix":""},{"dropping-particle":"","family":"Yencho","given":"G. Craig","non-dropping-particle":"","parse-names":false,"suffix":""},{"dropping-particle":"","family":"Zeng","given":"Zhao-Bang","non-dropping-particle":"","parse-names":false,"suffix":""}],"container-title":"Genetics","id":"ITEM-1","issue":"3","issued":{"date-parts":[["2020","7"]]},"page":"579-595","title":"Multiple QTL Mapping in Autopolyploids: A Random-Effect Model Approach with Application in a Hexaploid Sweetpotato Full-Sib Population","type":"article-journal","volume":"215"},"uris":["http://www.mendeley.com/documents/?uuid=7b0fb0f9-a760-488d-99a4-203eafe615f4"]}],"mendeley":{"formattedCitation":"(da Silva Pereira et al., 2020)","plainTextFormattedCitation":"(da Silva Pereira et al., 2020)","previouslyFormattedCitation":"(da Silva Pereira et al., 2020)"},"properties":{"noteIndex":0},"schema":"https://github.com/citation-style-language/schema/raw/master/csl-citation.json"}</w:instrText>
      </w:r>
      <w:r w:rsidR="00BB0EAF">
        <w:rPr>
          <w:rFonts w:eastAsiaTheme="minorEastAsia"/>
          <w:szCs w:val="24"/>
        </w:rPr>
        <w:fldChar w:fldCharType="separate"/>
      </w:r>
      <w:r w:rsidR="00FA0D56" w:rsidRPr="00FA0D56">
        <w:rPr>
          <w:rFonts w:eastAsiaTheme="minorEastAsia"/>
          <w:noProof/>
          <w:szCs w:val="24"/>
        </w:rPr>
        <w:t>(da Silva Pereira et al., 2020)</w:t>
      </w:r>
      <w:r w:rsidR="00BB0EAF">
        <w:rPr>
          <w:rFonts w:eastAsiaTheme="minorEastAsia"/>
          <w:szCs w:val="24"/>
        </w:rPr>
        <w:fldChar w:fldCharType="end"/>
      </w:r>
      <w:r w:rsidR="005F1C8A">
        <w:rPr>
          <w:szCs w:val="24"/>
        </w:rPr>
        <w:t>.</w:t>
      </w:r>
    </w:p>
    <w:p w14:paraId="0A3D6522" w14:textId="369F29FE" w:rsidR="00016FA7" w:rsidRDefault="004E0A85" w:rsidP="00D63BBC">
      <w:pPr>
        <w:spacing w:line="480" w:lineRule="auto"/>
        <w:rPr>
          <w:rFonts w:eastAsiaTheme="minorEastAsia"/>
          <w:szCs w:val="24"/>
        </w:rPr>
      </w:pPr>
      <w:r>
        <w:rPr>
          <w:rFonts w:eastAsiaTheme="minorEastAsia"/>
          <w:szCs w:val="24"/>
        </w:rPr>
        <w:t>B</w:t>
      </w:r>
      <w:r w:rsidR="00376047">
        <w:rPr>
          <w:rFonts w:eastAsiaTheme="minorEastAsia"/>
          <w:szCs w:val="24"/>
        </w:rPr>
        <w:t xml:space="preserve">ased on the </w:t>
      </w:r>
      <w:r w:rsidR="000D2BDB">
        <w:rPr>
          <w:rFonts w:eastAsiaTheme="minorEastAsia"/>
          <w:szCs w:val="24"/>
        </w:rPr>
        <w:t xml:space="preserve">QTL </w:t>
      </w:r>
      <w:r w:rsidR="00376047">
        <w:rPr>
          <w:rFonts w:eastAsiaTheme="minorEastAsia"/>
          <w:szCs w:val="24"/>
        </w:rPr>
        <w:t xml:space="preserve">peaks from </w:t>
      </w:r>
      <w:r w:rsidR="000D2BDB">
        <w:rPr>
          <w:rFonts w:eastAsiaTheme="minorEastAsia"/>
          <w:szCs w:val="24"/>
        </w:rPr>
        <w:t>REMIM, w</w:t>
      </w:r>
      <w:r w:rsidR="00016FA7">
        <w:rPr>
          <w:rFonts w:eastAsiaTheme="minorEastAsia"/>
          <w:szCs w:val="24"/>
        </w:rPr>
        <w:t xml:space="preserve">e searched for candidate genes </w:t>
      </w:r>
      <w:r w:rsidR="000D2BDB">
        <w:rPr>
          <w:rFonts w:eastAsiaTheme="minorEastAsia"/>
          <w:szCs w:val="24"/>
        </w:rPr>
        <w:t xml:space="preserve">in the region delimited by markers on the left and on the right of the QTL peak or </w:t>
      </w:r>
      <w:r w:rsidR="00016FA7">
        <w:rPr>
          <w:rFonts w:eastAsiaTheme="minorEastAsia"/>
          <w:szCs w:val="24"/>
        </w:rPr>
        <w:t xml:space="preserve">within </w:t>
      </w:r>
      <w:r w:rsidR="000D2BDB">
        <w:rPr>
          <w:rFonts w:eastAsiaTheme="minorEastAsia"/>
          <w:szCs w:val="24"/>
        </w:rPr>
        <w:t xml:space="preserve">200 </w:t>
      </w:r>
      <w:proofErr w:type="spellStart"/>
      <w:r w:rsidR="000D2BDB">
        <w:rPr>
          <w:rFonts w:eastAsiaTheme="minorEastAsia"/>
          <w:szCs w:val="24"/>
        </w:rPr>
        <w:t>kbp</w:t>
      </w:r>
      <w:proofErr w:type="spellEnd"/>
      <w:r w:rsidR="000D2BDB">
        <w:rPr>
          <w:rFonts w:eastAsiaTheme="minorEastAsia"/>
          <w:szCs w:val="24"/>
        </w:rPr>
        <w:t xml:space="preserve"> </w:t>
      </w:r>
      <w:r w:rsidR="00376047">
        <w:rPr>
          <w:rFonts w:eastAsiaTheme="minorEastAsia"/>
          <w:szCs w:val="24"/>
        </w:rPr>
        <w:t xml:space="preserve">each side </w:t>
      </w:r>
      <w:r w:rsidR="000D2BDB">
        <w:rPr>
          <w:rFonts w:eastAsiaTheme="minorEastAsia"/>
          <w:szCs w:val="24"/>
        </w:rPr>
        <w:t>from the QTL peak</w:t>
      </w:r>
      <w:r w:rsidR="00376047">
        <w:rPr>
          <w:rFonts w:eastAsiaTheme="minorEastAsia"/>
          <w:szCs w:val="24"/>
        </w:rPr>
        <w:t>,</w:t>
      </w:r>
      <w:r w:rsidR="000D2BDB">
        <w:rPr>
          <w:rFonts w:eastAsiaTheme="minorEastAsia"/>
          <w:szCs w:val="24"/>
        </w:rPr>
        <w:t xml:space="preserve"> whichever was the largest</w:t>
      </w:r>
      <w:r w:rsidR="00376047">
        <w:rPr>
          <w:rFonts w:eastAsiaTheme="minorEastAsia"/>
          <w:szCs w:val="24"/>
        </w:rPr>
        <w:t>,</w:t>
      </w:r>
      <w:r w:rsidR="009C581A">
        <w:rPr>
          <w:rFonts w:eastAsiaTheme="minorEastAsia"/>
          <w:szCs w:val="24"/>
        </w:rPr>
        <w:t xml:space="preserve"> </w:t>
      </w:r>
      <w:r w:rsidR="00016FA7" w:rsidRPr="00016FA7">
        <w:rPr>
          <w:rFonts w:eastAsiaTheme="minorEastAsia"/>
          <w:szCs w:val="24"/>
        </w:rPr>
        <w:t xml:space="preserve">on the </w:t>
      </w:r>
      <w:r w:rsidR="00D40D24" w:rsidRPr="00D40D24">
        <w:rPr>
          <w:rFonts w:eastAsiaTheme="minorEastAsia"/>
          <w:i/>
          <w:iCs/>
          <w:szCs w:val="24"/>
        </w:rPr>
        <w:t>S</w:t>
      </w:r>
      <w:r w:rsidR="005E737E">
        <w:rPr>
          <w:rFonts w:eastAsiaTheme="minorEastAsia"/>
          <w:i/>
          <w:iCs/>
          <w:szCs w:val="24"/>
        </w:rPr>
        <w:t>.</w:t>
      </w:r>
      <w:r w:rsidR="00D40D24" w:rsidRPr="00D40D24">
        <w:rPr>
          <w:rFonts w:eastAsiaTheme="minorEastAsia"/>
          <w:i/>
          <w:iCs/>
          <w:szCs w:val="24"/>
        </w:rPr>
        <w:t xml:space="preserve"> tuberosum</w:t>
      </w:r>
      <w:r w:rsidR="00D40D24">
        <w:rPr>
          <w:rFonts w:eastAsiaTheme="minorEastAsia"/>
          <w:szCs w:val="24"/>
        </w:rPr>
        <w:t xml:space="preserve"> v. 4.03</w:t>
      </w:r>
      <w:r w:rsidR="00016FA7" w:rsidRPr="00016FA7">
        <w:rPr>
          <w:rFonts w:eastAsiaTheme="minorEastAsia"/>
          <w:szCs w:val="24"/>
        </w:rPr>
        <w:t xml:space="preserve"> genome</w:t>
      </w:r>
      <w:r w:rsidR="00346D07">
        <w:rPr>
          <w:rFonts w:eastAsiaTheme="minorEastAsia"/>
          <w:szCs w:val="24"/>
        </w:rPr>
        <w:t xml:space="preserve"> (ST4.03)</w:t>
      </w:r>
      <w:r w:rsidR="00016FA7" w:rsidRPr="00016FA7">
        <w:rPr>
          <w:rFonts w:eastAsiaTheme="minorEastAsia"/>
          <w:szCs w:val="24"/>
        </w:rPr>
        <w:t xml:space="preserve"> using</w:t>
      </w:r>
      <w:r w:rsidR="00861C8C">
        <w:rPr>
          <w:rFonts w:eastAsiaTheme="minorEastAsia"/>
          <w:szCs w:val="24"/>
        </w:rPr>
        <w:t xml:space="preserve"> the</w:t>
      </w:r>
      <w:r w:rsidR="00016FA7" w:rsidRPr="00016FA7">
        <w:rPr>
          <w:rFonts w:eastAsiaTheme="minorEastAsia"/>
          <w:szCs w:val="24"/>
        </w:rPr>
        <w:t xml:space="preserve"> </w:t>
      </w:r>
      <w:proofErr w:type="spellStart"/>
      <w:r w:rsidR="00016FA7" w:rsidRPr="00016FA7">
        <w:rPr>
          <w:rFonts w:eastAsiaTheme="minorEastAsia"/>
          <w:szCs w:val="24"/>
        </w:rPr>
        <w:t>PhytoMine</w:t>
      </w:r>
      <w:proofErr w:type="spellEnd"/>
      <w:r w:rsidR="00016FA7" w:rsidRPr="00016FA7">
        <w:rPr>
          <w:rFonts w:eastAsiaTheme="minorEastAsia"/>
          <w:szCs w:val="24"/>
        </w:rPr>
        <w:t xml:space="preserve"> tool </w:t>
      </w:r>
      <w:r w:rsidR="0042216C" w:rsidRPr="00016FA7">
        <w:rPr>
          <w:rFonts w:eastAsiaTheme="minorEastAsia"/>
          <w:szCs w:val="24"/>
        </w:rPr>
        <w:t>(</w:t>
      </w:r>
      <w:hyperlink r:id="rId8" w:history="1">
        <w:r w:rsidR="00204D89" w:rsidRPr="00C326B0">
          <w:rPr>
            <w:rStyle w:val="Hyperlink"/>
            <w:rFonts w:eastAsiaTheme="minorEastAsia"/>
            <w:szCs w:val="24"/>
          </w:rPr>
          <w:t>https://phytozome.jgi.doe.gov/phytomine/</w:t>
        </w:r>
      </w:hyperlink>
      <w:r w:rsidR="0042216C" w:rsidRPr="00016FA7">
        <w:rPr>
          <w:rFonts w:eastAsiaTheme="minorEastAsia"/>
          <w:szCs w:val="24"/>
        </w:rPr>
        <w:t>)</w:t>
      </w:r>
      <w:r w:rsidR="0042216C">
        <w:rPr>
          <w:rFonts w:eastAsiaTheme="minorEastAsia"/>
          <w:szCs w:val="24"/>
        </w:rPr>
        <w:t xml:space="preserve"> </w:t>
      </w:r>
      <w:r w:rsidR="00016FA7" w:rsidRPr="00016FA7">
        <w:rPr>
          <w:rFonts w:eastAsiaTheme="minorEastAsia"/>
          <w:szCs w:val="24"/>
        </w:rPr>
        <w:t xml:space="preserve">by </w:t>
      </w:r>
      <w:proofErr w:type="spellStart"/>
      <w:r w:rsidR="00016FA7" w:rsidRPr="00016FA7">
        <w:rPr>
          <w:rFonts w:eastAsiaTheme="minorEastAsia"/>
          <w:szCs w:val="24"/>
        </w:rPr>
        <w:t>Phytozome</w:t>
      </w:r>
      <w:proofErr w:type="spellEnd"/>
      <w:r w:rsidR="00243C75">
        <w:rPr>
          <w:rFonts w:eastAsiaTheme="minorEastAsia"/>
          <w:szCs w:val="24"/>
        </w:rPr>
        <w:t xml:space="preserve"> v. 12</w:t>
      </w:r>
      <w:r w:rsidR="00016FA7" w:rsidRPr="00016FA7">
        <w:rPr>
          <w:rFonts w:eastAsiaTheme="minorEastAsia"/>
          <w:szCs w:val="24"/>
        </w:rPr>
        <w:t xml:space="preserve"> </w:t>
      </w:r>
      <w:r w:rsidR="0042216C">
        <w:rPr>
          <w:rFonts w:eastAsiaTheme="minorEastAsia"/>
          <w:szCs w:val="24"/>
        </w:rPr>
        <w:fldChar w:fldCharType="begin" w:fldLock="1"/>
      </w:r>
      <w:r>
        <w:rPr>
          <w:rFonts w:eastAsiaTheme="minorEastAsia"/>
          <w:szCs w:val="24"/>
        </w:rPr>
        <w:instrText>ADDIN CSL_CITATION {"citationItems":[{"id":"ITEM-1","itemData":{"DOI":"10.1093/nar/gkr944","ISBN":"1362-4962 (Electronic)$\\$r0305-1048 (Linking)","ISSN":"03051048","PMID":"22110026","abstract":"The number of sequenced plant genomes and associated genomic resources is growing rapidly with the advent of both an increased focus on plant genomics from funding agencies, and the application of inexpensive next generation sequencing. To interact with this increasing body of data, we have developed Phytozome (http://www.phytozome.net), a comparative hub for plant genome and gene family data and analysis. Phytozome provides a view of the evolutionary history of every plant gene at the level of sequence, gene structure, gene family and genome organization, while at the same time providing access to the sequences and functional annotations of a growing number (currently 25) of complete plant genomes, including all the land plants and selected algae sequenced at the Joint Genome Institute, as well as selected species sequenced elsewhere. Through a comprehensive plant genome database and web portal, these data and analyses are available to the broader plant science research community, providing powerful comparative genomics tools that help to link model systems with other plants of economic and ecological importance.","author":[{"dropping-particle":"","family":"Goodstein","given":"David M.","non-dropping-particle":"","parse-names":false,"suffix":""},{"dropping-particle":"","family":"Shu","given":"Shengqiang","non-dropping-particle":"","parse-names":false,"suffix":""},{"dropping-particle":"","family":"Howson","given":"Russell","non-dropping-particle":"","parse-names":false,"suffix":""},{"dropping-particle":"","family":"Neupane","given":"Rochak","non-dropping-particle":"","parse-names":false,"suffix":""},{"dropping-particle":"","family":"Hayes","given":"Richard D.","non-dropping-particle":"","parse-names":false,"suffix":""},{"dropping-particle":"","family":"Fazo","given":"Joni","non-dropping-particle":"","parse-names":false,"suffix":""},{"dropping-particle":"","family":"Mitros","given":"Therese","non-dropping-particle":"","parse-names":false,"suffix":""},{"dropping-particle":"","family":"Dirks","given":"William","non-dropping-particle":"","parse-names":false,"suffix":""},{"dropping-particle":"","family":"Hellsten","given":"Uffe","non-dropping-particle":"","parse-names":false,"suffix":""},{"dropping-particle":"","family":"Putnam","given":"Nicholas","non-dropping-particle":"","parse-names":false,"suffix":""},{"dropping-particle":"","family":"Rokhsar","given":"Daniel S.","non-dropping-particle":"","parse-names":false,"suffix":""}],"container-title":"Nucleic Acids Research","id":"ITEM-1","issued":{"date-parts":[["2012"]]},"page":"D1178--D1186","title":"Phytozome: a comparative platform for green plant genomics","type":"article-journal","volume":"40"},"uris":["http://www.mendeley.com/documents/?uuid=ad7f10a7-10f7-41eb-b67b-963dbf600f21"]}],"mendeley":{"formattedCitation":"(Goodstein et al., 2012)","plainTextFormattedCitation":"(Goodstein et al., 2012)","previouslyFormattedCitation":"(Goodstein et al., 2012)"},"properties":{"noteIndex":0},"schema":"https://github.com/citation-style-language/schema/raw/master/csl-citation.json"}</w:instrText>
      </w:r>
      <w:r w:rsidR="0042216C">
        <w:rPr>
          <w:rFonts w:eastAsiaTheme="minorEastAsia"/>
          <w:szCs w:val="24"/>
        </w:rPr>
        <w:fldChar w:fldCharType="separate"/>
      </w:r>
      <w:r w:rsidR="0042216C" w:rsidRPr="0042216C">
        <w:rPr>
          <w:rFonts w:eastAsiaTheme="minorEastAsia"/>
          <w:noProof/>
          <w:szCs w:val="24"/>
        </w:rPr>
        <w:t>(Goodstein et al., 2012)</w:t>
      </w:r>
      <w:r w:rsidR="0042216C">
        <w:rPr>
          <w:rFonts w:eastAsiaTheme="minorEastAsia"/>
          <w:szCs w:val="24"/>
        </w:rPr>
        <w:fldChar w:fldCharType="end"/>
      </w:r>
      <w:r w:rsidR="0042216C">
        <w:rPr>
          <w:rFonts w:eastAsiaTheme="minorEastAsia"/>
          <w:szCs w:val="24"/>
        </w:rPr>
        <w:t>.</w:t>
      </w:r>
      <w:r>
        <w:rPr>
          <w:rFonts w:eastAsiaTheme="minorEastAsia"/>
          <w:szCs w:val="24"/>
        </w:rPr>
        <w:t xml:space="preserve"> Finally, we used </w:t>
      </w:r>
      <w:r w:rsidR="00642ABF">
        <w:rPr>
          <w:rFonts w:eastAsiaTheme="minorEastAsia"/>
          <w:szCs w:val="24"/>
        </w:rPr>
        <w:t xml:space="preserve">the </w:t>
      </w:r>
      <w:r w:rsidR="00642ABF" w:rsidRPr="00642ABF">
        <w:rPr>
          <w:rFonts w:eastAsiaTheme="minorEastAsia"/>
          <w:szCs w:val="24"/>
        </w:rPr>
        <w:t>Web Gene Ontology Annotation Plot</w:t>
      </w:r>
      <w:r w:rsidR="00642ABF">
        <w:rPr>
          <w:rFonts w:eastAsiaTheme="minorEastAsia"/>
          <w:szCs w:val="24"/>
        </w:rPr>
        <w:t xml:space="preserve"> (</w:t>
      </w:r>
      <w:r>
        <w:rPr>
          <w:rFonts w:eastAsiaTheme="minorEastAsia"/>
          <w:szCs w:val="24"/>
        </w:rPr>
        <w:t>WEGO</w:t>
      </w:r>
      <w:r w:rsidR="00642ABF">
        <w:rPr>
          <w:rFonts w:eastAsiaTheme="minorEastAsia"/>
          <w:szCs w:val="24"/>
        </w:rPr>
        <w:t>)</w:t>
      </w:r>
      <w:r>
        <w:rPr>
          <w:rFonts w:eastAsiaTheme="minorEastAsia"/>
          <w:szCs w:val="24"/>
        </w:rPr>
        <w:t xml:space="preserve"> v. 2.0 (</w:t>
      </w:r>
      <w:r w:rsidR="00F74147">
        <w:rPr>
          <w:rFonts w:eastAsiaTheme="minorEastAsia"/>
          <w:szCs w:val="24"/>
        </w:rPr>
        <w:fldChar w:fldCharType="begin" w:fldLock="1"/>
      </w:r>
      <w:r w:rsidR="00F74147">
        <w:rPr>
          <w:rFonts w:eastAsiaTheme="minorEastAsia"/>
          <w:szCs w:val="24"/>
        </w:rPr>
        <w:instrText>ADDIN CSL_CITATION {"citationItems":[{"id":"ITEM-1","itemData":{"DOI":"10.1093/nar/gky400","ISSN":"13624962","abstract":"WEGO (Web Gene Ontology Annotation Plot), created in 2006, is a simple but useful tool for visualizing, comparing and plotting GO (Gene Ontology) annotation results. Owing largely to the rapid development of high-throughput sequencing and the increasing acceptance of GO, WEGO has benefitted from outstanding performance regarding the number of users and citations in recent years, which motivated us to update to version 2.0. WEGO uses the GO annotation results as input. Based on GO's standardized DAG (Directed Acyclic Graph) structured vocabulary system, the number of genes corresponding to each GO ID is calculated and shown in a graphical format. WEGO 2.0 updates have targeted four aspects, aiming to provide a more efficient and up-to-date approach for comparative genomic analyses. First, the number of input files, previously limited to three, is now unlimited, allowing WEGO to analyze multiple datasets. Also added in this version are the reference datasets of nine model species that can be adopted as baselines in genomic comparative analyses. Furthermore, in the analyzing processes each Chi-square test is carried out for multiple datasets instead of every two samples. At last, WEGO 2.0 provides an additional output graph along with the traditional WEGO histogram, displaying the sorted P-values of GO terms and indicating their significant differences. At the same time, WEGO 2.0 features an entirely new user interface. WEGO is available for free at http://wego.genomics.org.cn.","author":[{"dropping-particle":"","family":"Ye","given":"Jia","non-dropping-particle":"","parse-names":false,"suffix":""},{"dropping-particle":"","family":"Zhang","given":"Yong","non-dropping-particle":"","parse-names":false,"suffix":""},{"dropping-particle":"","family":"Cui","given":"Huihai","non-dropping-particle":"","parse-names":false,"suffix":""},{"dropping-particle":"","family":"Liu","given":"Jiawei","non-dropping-particle":"","parse-names":false,"suffix":""},{"dropping-particle":"","family":"Wu","given":"Yuqing","non-dropping-particle":"","parse-names":false,"suffix":""},{"dropping-particle":"","family":"Cheng","given":"Yun","non-dropping-particle":"","parse-names":false,"suffix":""},{"dropping-particle":"","family":"Xu","given":"Huixing","non-dropping-particle":"","parse-names":false,"suffix":""},{"dropping-particle":"","family":"Huang","given":"Xingxin","non-dropping-particle":"","parse-names":false,"suffix":""},{"dropping-particle":"","family":"Li","given":"Shengting","non-dropping-particle":"","parse-names":false,"suffix":""},{"dropping-particle":"","family":"Zhou","given":"An","non-dropping-particle":"","parse-names":false,"suffix":""},{"dropping-particle":"","family":"Zhang","given":"Xiuqing","non-dropping-particle":"","parse-names":false,"suffix":""},{"dropping-particle":"","family":"Bolund","given":"Lars","non-dropping-particle":"","parse-names":false,"suffix":""},{"dropping-particle":"","family":"Chen","given":"Qiang","non-dropping-particle":"","parse-names":false,"suffix":""},{"dropping-particle":"","family":"Wang","given":"Jian","non-dropping-particle":"","parse-names":false,"suffix":""},{"dropping-particle":"","family":"Yang","given":"Huanming","non-dropping-particle":"","parse-names":false,"suffix":""},{"dropping-particle":"","family":"Fang","given":"Lin","non-dropping-particle":"","parse-names":false,"suffix":""},{"dropping-particle":"","family":"Shi","given":"Chunmei","non-dropping-particle":"","parse-names":false,"suffix":""}],"container-title":"Nucleic Acids Research","id":"ITEM-1","issue":"W1","issued":{"date-parts":[["2018"]]},"page":"W71-W75","publisher":"Oxford University Press","title":"WEGO 2.0: A web tool for analyzing and plotting GO annotations, 2018 update","type":"article-journal","volume":"46"},"uris":["http://www.mendeley.com/documents/?uuid=4cea091a-45c8-4578-9ce5-f50cb20a22ca"]}],"mendeley":{"formattedCitation":"(Ye et al., 2018)","manualFormatting":"Ye et al., 2018","plainTextFormattedCitation":"(Ye et al., 2018)","previouslyFormattedCitation":"(Ye et al., 2018)"},"properties":{"noteIndex":0},"schema":"https://github.com/citation-style-language/schema/raw/master/csl-citation.json"}</w:instrText>
      </w:r>
      <w:r w:rsidR="00F74147">
        <w:rPr>
          <w:rFonts w:eastAsiaTheme="minorEastAsia"/>
          <w:szCs w:val="24"/>
        </w:rPr>
        <w:fldChar w:fldCharType="separate"/>
      </w:r>
      <w:r w:rsidR="00F74147" w:rsidRPr="009702E3">
        <w:rPr>
          <w:rFonts w:eastAsiaTheme="minorEastAsia"/>
          <w:noProof/>
          <w:szCs w:val="24"/>
        </w:rPr>
        <w:t>Ye et al., 2018</w:t>
      </w:r>
      <w:r w:rsidR="00F74147">
        <w:rPr>
          <w:rFonts w:eastAsiaTheme="minorEastAsia"/>
          <w:szCs w:val="24"/>
        </w:rPr>
        <w:fldChar w:fldCharType="end"/>
      </w:r>
      <w:r w:rsidR="00F74147">
        <w:rPr>
          <w:rFonts w:eastAsiaTheme="minorEastAsia"/>
          <w:szCs w:val="24"/>
        </w:rPr>
        <w:t xml:space="preserve">; </w:t>
      </w:r>
      <w:hyperlink r:id="rId9" w:history="1">
        <w:r>
          <w:rPr>
            <w:rStyle w:val="Hyperlink"/>
          </w:rPr>
          <w:t>http://wego.genomics.org.cn/</w:t>
        </w:r>
      </w:hyperlink>
      <w:r>
        <w:rPr>
          <w:rFonts w:eastAsiaTheme="minorEastAsia"/>
          <w:szCs w:val="24"/>
        </w:rPr>
        <w:t xml:space="preserve">) to count and plot </w:t>
      </w:r>
      <w:r w:rsidR="00B41249">
        <w:rPr>
          <w:rFonts w:eastAsiaTheme="minorEastAsia"/>
          <w:szCs w:val="24"/>
        </w:rPr>
        <w:t xml:space="preserve">classifications of </w:t>
      </w:r>
      <w:r>
        <w:rPr>
          <w:rFonts w:eastAsiaTheme="minorEastAsia"/>
          <w:szCs w:val="24"/>
        </w:rPr>
        <w:t xml:space="preserve">Gene Ontology </w:t>
      </w:r>
      <w:r w:rsidR="00D40D24">
        <w:rPr>
          <w:rFonts w:eastAsiaTheme="minorEastAsia"/>
          <w:szCs w:val="24"/>
        </w:rPr>
        <w:t xml:space="preserve">(GO) </w:t>
      </w:r>
      <w:r>
        <w:rPr>
          <w:rFonts w:eastAsiaTheme="minorEastAsia"/>
          <w:szCs w:val="24"/>
        </w:rPr>
        <w:t>terms for annotated genes within our QTL regions.</w:t>
      </w:r>
    </w:p>
    <w:p w14:paraId="46E02CF1" w14:textId="77D49374" w:rsidR="001D5C23" w:rsidRPr="00FA763C" w:rsidRDefault="006E69FC" w:rsidP="009468E6">
      <w:pPr>
        <w:pStyle w:val="Heading1"/>
        <w:keepNext/>
        <w:spacing w:line="480" w:lineRule="auto"/>
        <w:ind w:left="562" w:hanging="562"/>
      </w:pPr>
      <w:r w:rsidRPr="00FA763C">
        <w:t>Results</w:t>
      </w:r>
    </w:p>
    <w:p w14:paraId="2128EB13" w14:textId="2BB121C7" w:rsidR="00D537FA" w:rsidRPr="00FA763C" w:rsidRDefault="006E69FC" w:rsidP="008A6DD8">
      <w:pPr>
        <w:pStyle w:val="Heading2"/>
        <w:spacing w:line="480" w:lineRule="auto"/>
      </w:pPr>
      <w:r w:rsidRPr="00FA763C">
        <w:t>Trait correlations</w:t>
      </w:r>
      <w:r w:rsidR="00971265">
        <w:t xml:space="preserve"> and GE interactions</w:t>
      </w:r>
    </w:p>
    <w:p w14:paraId="694314D6" w14:textId="04B37B2C" w:rsidR="00AD22A2" w:rsidRDefault="00C044B0" w:rsidP="008A6DD8">
      <w:pPr>
        <w:spacing w:line="480" w:lineRule="auto"/>
        <w:rPr>
          <w:szCs w:val="24"/>
        </w:rPr>
      </w:pPr>
      <w:r>
        <w:rPr>
          <w:szCs w:val="24"/>
        </w:rPr>
        <w:t xml:space="preserve">Based on the phenotype means (see </w:t>
      </w:r>
      <w:r>
        <w:rPr>
          <w:szCs w:val="24"/>
        </w:rPr>
        <w:fldChar w:fldCharType="begin"/>
      </w:r>
      <w:r>
        <w:rPr>
          <w:szCs w:val="24"/>
        </w:rPr>
        <w:instrText xml:space="preserve"> REF _Ref30696691 \h </w:instrText>
      </w:r>
      <w:r>
        <w:rPr>
          <w:szCs w:val="24"/>
        </w:rPr>
      </w:r>
      <w:r>
        <w:rPr>
          <w:szCs w:val="24"/>
        </w:rPr>
        <w:fldChar w:fldCharType="separate"/>
      </w:r>
      <w:r>
        <w:t>Supplementary File S</w:t>
      </w:r>
      <w:r>
        <w:rPr>
          <w:noProof/>
        </w:rPr>
        <w:t>1</w:t>
      </w:r>
      <w:r>
        <w:rPr>
          <w:szCs w:val="24"/>
        </w:rPr>
        <w:fldChar w:fldCharType="end"/>
      </w:r>
      <w:r>
        <w:rPr>
          <w:szCs w:val="24"/>
        </w:rPr>
        <w:t xml:space="preserve">), </w:t>
      </w:r>
      <w:r w:rsidR="00F53D7E">
        <w:rPr>
          <w:szCs w:val="24"/>
        </w:rPr>
        <w:t>v</w:t>
      </w:r>
      <w:r w:rsidR="008946C9">
        <w:rPr>
          <w:szCs w:val="24"/>
        </w:rPr>
        <w:t>ariation was found for all evaluated traits</w:t>
      </w:r>
      <w:r w:rsidR="006077DE">
        <w:rPr>
          <w:szCs w:val="24"/>
        </w:rPr>
        <w:t xml:space="preserve"> over the four years of evaluation</w:t>
      </w:r>
      <w:r w:rsidR="008946C9">
        <w:rPr>
          <w:szCs w:val="24"/>
        </w:rPr>
        <w:t xml:space="preserve"> (</w:t>
      </w:r>
      <w:r w:rsidR="008946C9">
        <w:rPr>
          <w:szCs w:val="24"/>
        </w:rPr>
        <w:fldChar w:fldCharType="begin"/>
      </w:r>
      <w:r w:rsidR="008946C9">
        <w:rPr>
          <w:szCs w:val="24"/>
        </w:rPr>
        <w:instrText xml:space="preserve"> REF _Ref30449709 \h </w:instrText>
      </w:r>
      <w:r w:rsidR="008946C9">
        <w:rPr>
          <w:szCs w:val="24"/>
        </w:rPr>
      </w:r>
      <w:r w:rsidR="008946C9">
        <w:rPr>
          <w:szCs w:val="24"/>
        </w:rPr>
        <w:fldChar w:fldCharType="separate"/>
      </w:r>
      <w:r w:rsidR="008946C9">
        <w:t xml:space="preserve">Figure </w:t>
      </w:r>
      <w:r w:rsidR="008946C9">
        <w:rPr>
          <w:noProof/>
        </w:rPr>
        <w:t>1</w:t>
      </w:r>
      <w:r w:rsidR="008946C9">
        <w:rPr>
          <w:szCs w:val="24"/>
        </w:rPr>
        <w:fldChar w:fldCharType="end"/>
      </w:r>
      <w:r w:rsidR="008946C9">
        <w:rPr>
          <w:szCs w:val="24"/>
        </w:rPr>
        <w:t>A)</w:t>
      </w:r>
      <w:r w:rsidR="00A0552F">
        <w:rPr>
          <w:szCs w:val="24"/>
        </w:rPr>
        <w:t>, indicating that they</w:t>
      </w:r>
      <w:r w:rsidR="0021473C">
        <w:rPr>
          <w:szCs w:val="24"/>
        </w:rPr>
        <w:t xml:space="preserve"> were</w:t>
      </w:r>
      <w:r w:rsidR="00A0552F">
        <w:rPr>
          <w:szCs w:val="24"/>
        </w:rPr>
        <w:t xml:space="preserve"> segregating in </w:t>
      </w:r>
      <w:r w:rsidR="007828CB">
        <w:rPr>
          <w:szCs w:val="24"/>
        </w:rPr>
        <w:t>the B2721</w:t>
      </w:r>
      <w:r w:rsidR="00A0552F">
        <w:rPr>
          <w:szCs w:val="24"/>
        </w:rPr>
        <w:t xml:space="preserve"> population</w:t>
      </w:r>
      <w:r w:rsidR="00A2560B">
        <w:rPr>
          <w:szCs w:val="24"/>
        </w:rPr>
        <w:t xml:space="preserve">. As the parental means were within the population </w:t>
      </w:r>
      <w:r w:rsidR="00EC48E1">
        <w:rPr>
          <w:szCs w:val="24"/>
        </w:rPr>
        <w:t xml:space="preserve">phenotypic </w:t>
      </w:r>
      <w:r w:rsidR="00A2560B">
        <w:rPr>
          <w:szCs w:val="24"/>
        </w:rPr>
        <w:t>range,</w:t>
      </w:r>
      <w:r w:rsidR="00050A08">
        <w:rPr>
          <w:szCs w:val="24"/>
        </w:rPr>
        <w:t xml:space="preserve"> </w:t>
      </w:r>
      <w:r w:rsidR="00A2560B">
        <w:rPr>
          <w:szCs w:val="24"/>
        </w:rPr>
        <w:t xml:space="preserve">we could observe </w:t>
      </w:r>
      <w:r w:rsidR="00050A08">
        <w:rPr>
          <w:szCs w:val="24"/>
        </w:rPr>
        <w:t>transgressive segrega</w:t>
      </w:r>
      <w:r w:rsidR="00A2560B">
        <w:rPr>
          <w:szCs w:val="24"/>
        </w:rPr>
        <w:t>tion</w:t>
      </w:r>
      <w:r w:rsidR="00050A08">
        <w:rPr>
          <w:szCs w:val="24"/>
        </w:rPr>
        <w:t xml:space="preserve"> for all trait-year combinations</w:t>
      </w:r>
      <w:r w:rsidR="008946C9">
        <w:rPr>
          <w:szCs w:val="24"/>
        </w:rPr>
        <w:t>.</w:t>
      </w:r>
      <w:r w:rsidR="00050A08">
        <w:rPr>
          <w:szCs w:val="24"/>
        </w:rPr>
        <w:t xml:space="preserve"> </w:t>
      </w:r>
      <w:r w:rsidR="008946C9">
        <w:rPr>
          <w:szCs w:val="24"/>
        </w:rPr>
        <w:t>PY06 has</w:t>
      </w:r>
      <w:r w:rsidR="00733DFF">
        <w:rPr>
          <w:szCs w:val="24"/>
        </w:rPr>
        <w:t xml:space="preserve"> shown</w:t>
      </w:r>
      <w:r w:rsidR="008946C9">
        <w:rPr>
          <w:szCs w:val="24"/>
        </w:rPr>
        <w:t xml:space="preserve"> </w:t>
      </w:r>
      <w:r w:rsidR="00733DFF">
        <w:rPr>
          <w:szCs w:val="24"/>
        </w:rPr>
        <w:t xml:space="preserve">quite distinct </w:t>
      </w:r>
      <w:r w:rsidR="00595D37">
        <w:rPr>
          <w:szCs w:val="24"/>
        </w:rPr>
        <w:t xml:space="preserve">median and broader </w:t>
      </w:r>
      <w:r w:rsidR="00733DFF">
        <w:rPr>
          <w:szCs w:val="24"/>
        </w:rPr>
        <w:t xml:space="preserve">variation in comparison to the following years, which is likely </w:t>
      </w:r>
      <w:r w:rsidR="0021473C">
        <w:rPr>
          <w:szCs w:val="24"/>
        </w:rPr>
        <w:t>because</w:t>
      </w:r>
      <w:r w:rsidR="00733DFF">
        <w:rPr>
          <w:szCs w:val="24"/>
        </w:rPr>
        <w:t xml:space="preserve"> </w:t>
      </w:r>
      <w:r w:rsidR="00B621CD">
        <w:rPr>
          <w:szCs w:val="24"/>
        </w:rPr>
        <w:t>there were no replicates</w:t>
      </w:r>
      <w:r w:rsidR="00733DFF">
        <w:rPr>
          <w:szCs w:val="24"/>
        </w:rPr>
        <w:t xml:space="preserve"> in 2006</w:t>
      </w:r>
      <w:r w:rsidR="00EC48E1">
        <w:rPr>
          <w:szCs w:val="24"/>
        </w:rPr>
        <w:t xml:space="preserve">, </w:t>
      </w:r>
      <w:r w:rsidR="00B621CD">
        <w:rPr>
          <w:szCs w:val="24"/>
        </w:rPr>
        <w:t>so that</w:t>
      </w:r>
      <w:r w:rsidR="00EC48E1">
        <w:rPr>
          <w:szCs w:val="24"/>
        </w:rPr>
        <w:t xml:space="preserve"> </w:t>
      </w:r>
      <w:r w:rsidR="00B621CD">
        <w:rPr>
          <w:szCs w:val="24"/>
        </w:rPr>
        <w:t xml:space="preserve">the </w:t>
      </w:r>
      <w:r w:rsidR="00EC48E1">
        <w:rPr>
          <w:szCs w:val="24"/>
        </w:rPr>
        <w:t xml:space="preserve">environmental </w:t>
      </w:r>
      <w:r w:rsidR="00B621CD">
        <w:rPr>
          <w:szCs w:val="24"/>
        </w:rPr>
        <w:t>error</w:t>
      </w:r>
      <w:r w:rsidR="00EC48E1">
        <w:rPr>
          <w:szCs w:val="24"/>
        </w:rPr>
        <w:t xml:space="preserve"> could not be modeled</w:t>
      </w:r>
      <w:r w:rsidR="00733DFF">
        <w:rPr>
          <w:szCs w:val="24"/>
        </w:rPr>
        <w:t xml:space="preserve">. In contrast, FM14 exhibited </w:t>
      </w:r>
      <w:r w:rsidR="00050A08">
        <w:rPr>
          <w:szCs w:val="24"/>
        </w:rPr>
        <w:t>a</w:t>
      </w:r>
      <w:r w:rsidR="00733DFF">
        <w:rPr>
          <w:szCs w:val="24"/>
        </w:rPr>
        <w:t xml:space="preserve"> </w:t>
      </w:r>
      <w:r w:rsidR="007828CB">
        <w:rPr>
          <w:szCs w:val="24"/>
        </w:rPr>
        <w:t>narrowe</w:t>
      </w:r>
      <w:r w:rsidR="00050A08">
        <w:rPr>
          <w:szCs w:val="24"/>
        </w:rPr>
        <w:t>r</w:t>
      </w:r>
      <w:r w:rsidR="00733DFF">
        <w:rPr>
          <w:szCs w:val="24"/>
        </w:rPr>
        <w:t xml:space="preserve"> variation when compared to the previous years</w:t>
      </w:r>
      <w:r w:rsidR="0090657B">
        <w:rPr>
          <w:szCs w:val="24"/>
        </w:rPr>
        <w:t xml:space="preserve">, which was rather </w:t>
      </w:r>
      <w:r w:rsidR="00733DFF">
        <w:rPr>
          <w:szCs w:val="24"/>
        </w:rPr>
        <w:t>expected</w:t>
      </w:r>
      <w:r w:rsidR="009B16AC">
        <w:rPr>
          <w:szCs w:val="24"/>
        </w:rPr>
        <w:t xml:space="preserve">, </w:t>
      </w:r>
      <w:r w:rsidR="009B16AC">
        <w:rPr>
          <w:szCs w:val="24"/>
        </w:rPr>
        <w:lastRenderedPageBreak/>
        <w:t>since i</w:t>
      </w:r>
      <w:r w:rsidR="00733DFF">
        <w:rPr>
          <w:szCs w:val="24"/>
        </w:rPr>
        <w:t xml:space="preserve">n 2014 </w:t>
      </w:r>
      <w:r w:rsidR="009B16AC">
        <w:rPr>
          <w:szCs w:val="24"/>
        </w:rPr>
        <w:t xml:space="preserve">maturity evaluation was carried out in a </w:t>
      </w:r>
      <w:r w:rsidR="00050A08">
        <w:rPr>
          <w:szCs w:val="24"/>
        </w:rPr>
        <w:t>shorter</w:t>
      </w:r>
      <w:r w:rsidR="009B16AC">
        <w:rPr>
          <w:szCs w:val="24"/>
        </w:rPr>
        <w:t xml:space="preserve"> time-window (2</w:t>
      </w:r>
      <w:r w:rsidR="00FF52AC">
        <w:rPr>
          <w:szCs w:val="24"/>
        </w:rPr>
        <w:t>4</w:t>
      </w:r>
      <w:r w:rsidR="009B16AC">
        <w:rPr>
          <w:szCs w:val="24"/>
        </w:rPr>
        <w:t xml:space="preserve"> days) in comparison to </w:t>
      </w:r>
      <w:r w:rsidR="00050A08">
        <w:rPr>
          <w:szCs w:val="24"/>
        </w:rPr>
        <w:t xml:space="preserve">2007 and 2008 </w:t>
      </w:r>
      <w:r w:rsidR="009B16AC">
        <w:rPr>
          <w:szCs w:val="24"/>
        </w:rPr>
        <w:t>(30 days)</w:t>
      </w:r>
      <w:r w:rsidR="00733DFF">
        <w:rPr>
          <w:szCs w:val="24"/>
        </w:rPr>
        <w:t xml:space="preserve">. </w:t>
      </w:r>
      <w:r w:rsidR="00EC48E1">
        <w:rPr>
          <w:szCs w:val="24"/>
        </w:rPr>
        <w:t>T</w:t>
      </w:r>
      <w:r w:rsidR="00A75653">
        <w:rPr>
          <w:szCs w:val="24"/>
        </w:rPr>
        <w:t xml:space="preserve">he </w:t>
      </w:r>
      <w:r w:rsidR="00B621CD">
        <w:rPr>
          <w:szCs w:val="24"/>
        </w:rPr>
        <w:t xml:space="preserve">overall </w:t>
      </w:r>
      <w:r w:rsidR="00A75653">
        <w:rPr>
          <w:szCs w:val="24"/>
        </w:rPr>
        <w:t xml:space="preserve">change in ST14 scores </w:t>
      </w:r>
      <w:r w:rsidR="00C32482">
        <w:rPr>
          <w:szCs w:val="24"/>
        </w:rPr>
        <w:t xml:space="preserve">when compared to the </w:t>
      </w:r>
      <w:r w:rsidR="00B621CD">
        <w:rPr>
          <w:szCs w:val="24"/>
        </w:rPr>
        <w:t>previous</w:t>
      </w:r>
      <w:r w:rsidR="00C32482">
        <w:rPr>
          <w:szCs w:val="24"/>
        </w:rPr>
        <w:t xml:space="preserve"> years </w:t>
      </w:r>
      <w:r w:rsidR="00A75653">
        <w:rPr>
          <w:szCs w:val="24"/>
        </w:rPr>
        <w:t xml:space="preserve">was likely due to differences in evaluator scoring. </w:t>
      </w:r>
      <w:r w:rsidR="00EC48E1">
        <w:rPr>
          <w:szCs w:val="24"/>
        </w:rPr>
        <w:t>I</w:t>
      </w:r>
      <w:r w:rsidR="00FF52AC">
        <w:rPr>
          <w:szCs w:val="24"/>
        </w:rPr>
        <w:t xml:space="preserve">ndividuals </w:t>
      </w:r>
      <w:r w:rsidR="00733DFF">
        <w:rPr>
          <w:szCs w:val="24"/>
        </w:rPr>
        <w:t>seemed to be less affected by IHN</w:t>
      </w:r>
      <w:r w:rsidR="00A75653">
        <w:rPr>
          <w:szCs w:val="24"/>
        </w:rPr>
        <w:t xml:space="preserve"> in </w:t>
      </w:r>
      <w:commentRangeStart w:id="40"/>
      <w:r w:rsidR="00A75653">
        <w:rPr>
          <w:szCs w:val="24"/>
        </w:rPr>
        <w:t>2008</w:t>
      </w:r>
      <w:commentRangeEnd w:id="40"/>
      <w:r w:rsidR="00A75653">
        <w:rPr>
          <w:rStyle w:val="CommentReference"/>
        </w:rPr>
        <w:commentReference w:id="40"/>
      </w:r>
      <w:r w:rsidR="00733DFF">
        <w:rPr>
          <w:szCs w:val="24"/>
        </w:rPr>
        <w:t xml:space="preserve">, as NS08 and NI08 have shown </w:t>
      </w:r>
      <w:r w:rsidR="00050A08">
        <w:rPr>
          <w:szCs w:val="24"/>
        </w:rPr>
        <w:t>distinct</w:t>
      </w:r>
      <w:r w:rsidR="00733DFF">
        <w:rPr>
          <w:szCs w:val="24"/>
        </w:rPr>
        <w:t xml:space="preserve"> variation and median in comparison to the </w:t>
      </w:r>
      <w:r w:rsidR="00050A08">
        <w:rPr>
          <w:szCs w:val="24"/>
        </w:rPr>
        <w:t>other</w:t>
      </w:r>
      <w:r w:rsidR="00733DFF">
        <w:rPr>
          <w:szCs w:val="24"/>
        </w:rPr>
        <w:t xml:space="preserve"> years.</w:t>
      </w:r>
      <w:r w:rsidR="00E74AB2">
        <w:rPr>
          <w:szCs w:val="24"/>
        </w:rPr>
        <w:t xml:space="preserve"> </w:t>
      </w:r>
      <w:r w:rsidR="00547A07">
        <w:rPr>
          <w:szCs w:val="24"/>
        </w:rPr>
        <w:t xml:space="preserve">Broad-sense </w:t>
      </w:r>
      <w:r w:rsidR="00BB0EAF">
        <w:rPr>
          <w:szCs w:val="24"/>
        </w:rPr>
        <w:t>heritability</w:t>
      </w:r>
      <w:r w:rsidR="00547A07">
        <w:rPr>
          <w:szCs w:val="24"/>
        </w:rPr>
        <w:t xml:space="preserve"> </w:t>
      </w:r>
      <w:r w:rsidR="00017DBD">
        <w:rPr>
          <w:szCs w:val="24"/>
        </w:rPr>
        <w:t>(</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017DBD">
        <w:rPr>
          <w:szCs w:val="24"/>
        </w:rPr>
        <w:t xml:space="preserve">) </w:t>
      </w:r>
      <w:r w:rsidR="00547A07">
        <w:rPr>
          <w:szCs w:val="24"/>
        </w:rPr>
        <w:t xml:space="preserve">ranged from </w:t>
      </w:r>
      <w:r w:rsidR="00050A08">
        <w:rPr>
          <w:szCs w:val="24"/>
        </w:rPr>
        <w:t>0.39</w:t>
      </w:r>
      <w:r w:rsidR="00547A07">
        <w:rPr>
          <w:szCs w:val="24"/>
        </w:rPr>
        <w:t xml:space="preserve"> (</w:t>
      </w:r>
      <w:r w:rsidR="00050A08">
        <w:rPr>
          <w:szCs w:val="24"/>
        </w:rPr>
        <w:t>DM</w:t>
      </w:r>
      <w:r w:rsidR="00547A07">
        <w:rPr>
          <w:szCs w:val="24"/>
        </w:rPr>
        <w:t>) to</w:t>
      </w:r>
      <w:r w:rsidR="00050A08">
        <w:rPr>
          <w:szCs w:val="24"/>
        </w:rPr>
        <w:t xml:space="preserve"> 0.81</w:t>
      </w:r>
      <w:r w:rsidR="00547A07">
        <w:rPr>
          <w:szCs w:val="24"/>
        </w:rPr>
        <w:t xml:space="preserve"> </w:t>
      </w:r>
      <w:r w:rsidR="00050A08">
        <w:rPr>
          <w:szCs w:val="24"/>
        </w:rPr>
        <w:t>(SG)</w:t>
      </w:r>
      <w:r w:rsidR="00547A07">
        <w:rPr>
          <w:szCs w:val="24"/>
        </w:rPr>
        <w:t xml:space="preserve">, with </w:t>
      </w:r>
      <w:r w:rsidR="00306A9D">
        <w:rPr>
          <w:szCs w:val="24"/>
        </w:rPr>
        <w:t>similarly high</w:t>
      </w:r>
      <w:r w:rsidR="00547A07">
        <w:rPr>
          <w:szCs w:val="24"/>
        </w:rPr>
        <w:t xml:space="preserve"> </w:t>
      </w:r>
      <w:r w:rsidR="00050A08">
        <w:rPr>
          <w:szCs w:val="24"/>
        </w:rPr>
        <w:t>values for PY (0.78), FM (0.70) and ST (0.79).</w:t>
      </w:r>
      <w:r w:rsidR="00306A9D">
        <w:rPr>
          <w:szCs w:val="24"/>
        </w:rPr>
        <w:t xml:space="preserve"> For IHN</w:t>
      </w:r>
      <w:r w:rsidR="0072549E">
        <w:rPr>
          <w:szCs w:val="24"/>
        </w:rPr>
        <w:t>-related traits</w:t>
      </w:r>
      <w:r w:rsidR="00306A9D">
        <w:rPr>
          <w:szCs w:val="24"/>
        </w:rPr>
        <w:t xml:space="preserve">, NS (0.74) showed a </w:t>
      </w:r>
      <w:r w:rsidR="00BA7698">
        <w:rPr>
          <w:szCs w:val="24"/>
        </w:rPr>
        <w:t xml:space="preserve">relatively </w:t>
      </w:r>
      <w:r w:rsidR="00306A9D">
        <w:rPr>
          <w:szCs w:val="24"/>
        </w:rPr>
        <w:t>higher heritability when compared to NI (0.66).</w:t>
      </w:r>
    </w:p>
    <w:p w14:paraId="52E49CE2" w14:textId="7A9BD788" w:rsidR="008946C9" w:rsidRDefault="00733DFF" w:rsidP="008A6DD8">
      <w:pPr>
        <w:spacing w:line="480" w:lineRule="auto"/>
        <w:rPr>
          <w:szCs w:val="24"/>
        </w:rPr>
      </w:pPr>
      <w:r>
        <w:rPr>
          <w:szCs w:val="24"/>
        </w:rPr>
        <w:t>The correlation among variables was explored using a network plot</w:t>
      </w:r>
      <w:r w:rsidR="00276F35">
        <w:rPr>
          <w:szCs w:val="24"/>
        </w:rPr>
        <w:t xml:space="preserve"> (</w:t>
      </w:r>
      <w:r w:rsidR="00276F35">
        <w:rPr>
          <w:szCs w:val="24"/>
        </w:rPr>
        <w:fldChar w:fldCharType="begin"/>
      </w:r>
      <w:r w:rsidR="00276F35">
        <w:rPr>
          <w:szCs w:val="24"/>
        </w:rPr>
        <w:instrText xml:space="preserve"> REF _Ref30449709 \h </w:instrText>
      </w:r>
      <w:r w:rsidR="00276F35">
        <w:rPr>
          <w:szCs w:val="24"/>
        </w:rPr>
      </w:r>
      <w:r w:rsidR="00276F35">
        <w:rPr>
          <w:szCs w:val="24"/>
        </w:rPr>
        <w:fldChar w:fldCharType="separate"/>
      </w:r>
      <w:r w:rsidR="00276F35">
        <w:t xml:space="preserve">Figure </w:t>
      </w:r>
      <w:r w:rsidR="00276F35">
        <w:rPr>
          <w:noProof/>
        </w:rPr>
        <w:t>1</w:t>
      </w:r>
      <w:r w:rsidR="00276F35">
        <w:rPr>
          <w:szCs w:val="24"/>
        </w:rPr>
        <w:fldChar w:fldCharType="end"/>
      </w:r>
      <w:r w:rsidR="00276F35">
        <w:rPr>
          <w:szCs w:val="24"/>
        </w:rPr>
        <w:t>B)</w:t>
      </w:r>
      <w:r w:rsidR="00D6063C">
        <w:rPr>
          <w:szCs w:val="24"/>
        </w:rPr>
        <w:t>, where</w:t>
      </w:r>
      <w:r>
        <w:rPr>
          <w:szCs w:val="24"/>
        </w:rPr>
        <w:t xml:space="preserve"> </w:t>
      </w:r>
      <w:r w:rsidR="00D6063C">
        <w:rPr>
          <w:szCs w:val="24"/>
        </w:rPr>
        <w:t>path color and transparency represent the signal and strength of the correlation</w:t>
      </w:r>
      <w:r w:rsidR="002B5F3C">
        <w:rPr>
          <w:szCs w:val="24"/>
        </w:rPr>
        <w:t>, respectively</w:t>
      </w:r>
      <w:r w:rsidR="00D6063C">
        <w:rPr>
          <w:szCs w:val="24"/>
        </w:rPr>
        <w:t xml:space="preserve">. </w:t>
      </w:r>
      <w:r w:rsidR="008946C9" w:rsidRPr="008946C9">
        <w:rPr>
          <w:szCs w:val="24"/>
        </w:rPr>
        <w:t xml:space="preserve">The </w:t>
      </w:r>
      <w:r w:rsidR="00485405">
        <w:rPr>
          <w:szCs w:val="24"/>
        </w:rPr>
        <w:t xml:space="preserve">variable </w:t>
      </w:r>
      <w:r w:rsidR="00D6063C">
        <w:rPr>
          <w:szCs w:val="24"/>
        </w:rPr>
        <w:t xml:space="preserve">positioning is given by multidimensional scaling that leverages the </w:t>
      </w:r>
      <w:r w:rsidR="008946C9" w:rsidRPr="008946C9">
        <w:rPr>
          <w:szCs w:val="24"/>
        </w:rPr>
        <w:t>magnitude of the correlations</w:t>
      </w:r>
      <w:r w:rsidR="00A14F85">
        <w:rPr>
          <w:szCs w:val="24"/>
        </w:rPr>
        <w:t xml:space="preserve">, </w:t>
      </w:r>
      <w:r w:rsidR="00276F35">
        <w:rPr>
          <w:szCs w:val="24"/>
        </w:rPr>
        <w:t xml:space="preserve">i.e. </w:t>
      </w:r>
      <w:r w:rsidR="00A14F85">
        <w:rPr>
          <w:szCs w:val="24"/>
        </w:rPr>
        <w:t xml:space="preserve">the closer </w:t>
      </w:r>
      <w:r w:rsidR="00276F35">
        <w:rPr>
          <w:szCs w:val="24"/>
        </w:rPr>
        <w:t>the variable</w:t>
      </w:r>
      <w:r w:rsidR="006155AA">
        <w:rPr>
          <w:szCs w:val="24"/>
        </w:rPr>
        <w:t>s</w:t>
      </w:r>
      <w:r w:rsidR="00A14F85">
        <w:rPr>
          <w:szCs w:val="24"/>
        </w:rPr>
        <w:t>, the higher the</w:t>
      </w:r>
      <w:r w:rsidR="008946C9" w:rsidRPr="008946C9">
        <w:rPr>
          <w:szCs w:val="24"/>
        </w:rPr>
        <w:t xml:space="preserve"> absolute values of the</w:t>
      </w:r>
      <w:r w:rsidR="006155AA">
        <w:rPr>
          <w:szCs w:val="24"/>
        </w:rPr>
        <w:t>ir</w:t>
      </w:r>
      <w:r w:rsidR="008946C9" w:rsidRPr="008946C9">
        <w:rPr>
          <w:szCs w:val="24"/>
        </w:rPr>
        <w:t xml:space="preserve"> correlations</w:t>
      </w:r>
      <w:r w:rsidR="00243C75">
        <w:rPr>
          <w:szCs w:val="24"/>
        </w:rPr>
        <w:t xml:space="preserve"> </w:t>
      </w:r>
      <w:r w:rsidR="00243C75">
        <w:rPr>
          <w:szCs w:val="24"/>
        </w:rPr>
        <w:fldChar w:fldCharType="begin" w:fldLock="1"/>
      </w:r>
      <w:r w:rsidR="00243C75">
        <w:rPr>
          <w:szCs w:val="24"/>
        </w:rPr>
        <w:instrText>ADDIN CSL_CITATION {"citationItems":[{"id":"ITEM-1","itemData":{"author":[{"dropping-particle":"","family":"Ruiz","given":"Edgar","non-dropping-particle":"","parse-names":false,"suffix":""},{"dropping-particle":"","family":"Jackson","given":"Simon","non-dropping-particle":"","parse-names":false,"suffix":""},{"dropping-particle":"","family":"Cimentada","given":"Jorge","non-dropping-particle":"","parse-names":false,"suffix":""}],"id":"ITEM-1","issued":{"date-parts":[["2019"]]},"number":"0.4.0","title":"corrr: Correlations in R","type":"article"},"uris":["http://www.mendeley.com/documents/?uuid=e4e3e58d-9734-4561-96e8-df0586a41013"]}],"mendeley":{"formattedCitation":"(Ruiz et al., 2019)","plainTextFormattedCitation":"(Ruiz et al., 2019)","previouslyFormattedCitation":"(Ruiz et al., 2019)"},"properties":{"noteIndex":0},"schema":"https://github.com/citation-style-language/schema/raw/master/csl-citation.json"}</w:instrText>
      </w:r>
      <w:r w:rsidR="00243C75">
        <w:rPr>
          <w:szCs w:val="24"/>
        </w:rPr>
        <w:fldChar w:fldCharType="separate"/>
      </w:r>
      <w:r w:rsidR="00243C75" w:rsidRPr="000B322A">
        <w:rPr>
          <w:noProof/>
          <w:szCs w:val="24"/>
        </w:rPr>
        <w:t>(Ruiz et al., 2019)</w:t>
      </w:r>
      <w:r w:rsidR="00243C75">
        <w:rPr>
          <w:szCs w:val="24"/>
        </w:rPr>
        <w:fldChar w:fldCharType="end"/>
      </w:r>
      <w:r w:rsidR="008946C9">
        <w:rPr>
          <w:szCs w:val="24"/>
        </w:rPr>
        <w:t xml:space="preserve">. </w:t>
      </w:r>
      <w:r w:rsidR="00BB32B5">
        <w:rPr>
          <w:szCs w:val="24"/>
        </w:rPr>
        <w:t xml:space="preserve">In general, the </w:t>
      </w:r>
      <w:r w:rsidR="00A75653">
        <w:rPr>
          <w:szCs w:val="24"/>
        </w:rPr>
        <w:t xml:space="preserve">phenotype of the </w:t>
      </w:r>
      <w:r w:rsidR="00BB32B5">
        <w:rPr>
          <w:szCs w:val="24"/>
        </w:rPr>
        <w:t>same trait evaluated in different years clustered together.</w:t>
      </w:r>
      <w:r w:rsidR="00EB3E89">
        <w:rPr>
          <w:szCs w:val="24"/>
        </w:rPr>
        <w:t xml:space="preserve"> </w:t>
      </w:r>
      <w:r w:rsidR="00C12DEE">
        <w:rPr>
          <w:szCs w:val="24"/>
        </w:rPr>
        <w:t>As expected</w:t>
      </w:r>
      <w:r w:rsidR="00D6063C">
        <w:rPr>
          <w:szCs w:val="24"/>
        </w:rPr>
        <w:t xml:space="preserve">, </w:t>
      </w:r>
      <w:r w:rsidR="00BB32B5">
        <w:rPr>
          <w:szCs w:val="24"/>
        </w:rPr>
        <w:t xml:space="preserve">NS </w:t>
      </w:r>
      <w:r w:rsidR="00927210">
        <w:rPr>
          <w:szCs w:val="24"/>
        </w:rPr>
        <w:t>was close to</w:t>
      </w:r>
      <w:r w:rsidR="00BB32B5">
        <w:rPr>
          <w:szCs w:val="24"/>
        </w:rPr>
        <w:t xml:space="preserve"> NI</w:t>
      </w:r>
      <w:r w:rsidR="00EB3E89">
        <w:rPr>
          <w:szCs w:val="24"/>
        </w:rPr>
        <w:t xml:space="preserve"> as well as</w:t>
      </w:r>
      <w:r w:rsidR="00BB32B5">
        <w:rPr>
          <w:szCs w:val="24"/>
        </w:rPr>
        <w:t xml:space="preserve"> DM </w:t>
      </w:r>
      <w:r w:rsidR="00927210">
        <w:rPr>
          <w:szCs w:val="24"/>
        </w:rPr>
        <w:t xml:space="preserve">to </w:t>
      </w:r>
      <w:r w:rsidR="00BB32B5">
        <w:rPr>
          <w:szCs w:val="24"/>
        </w:rPr>
        <w:t>SG</w:t>
      </w:r>
      <w:r w:rsidR="00D6063C">
        <w:rPr>
          <w:szCs w:val="24"/>
        </w:rPr>
        <w:t xml:space="preserve">, </w:t>
      </w:r>
      <w:r w:rsidR="00165680">
        <w:rPr>
          <w:szCs w:val="24"/>
        </w:rPr>
        <w:t>because</w:t>
      </w:r>
      <w:r w:rsidR="00D6063C">
        <w:rPr>
          <w:szCs w:val="24"/>
        </w:rPr>
        <w:t xml:space="preserve"> each one of these</w:t>
      </w:r>
      <w:r w:rsidR="00EC48E1">
        <w:rPr>
          <w:szCs w:val="24"/>
        </w:rPr>
        <w:t xml:space="preserve"> trait</w:t>
      </w:r>
      <w:r w:rsidR="00D6063C">
        <w:rPr>
          <w:szCs w:val="24"/>
        </w:rPr>
        <w:t xml:space="preserve"> pairs </w:t>
      </w:r>
      <w:r w:rsidR="00D21C28">
        <w:rPr>
          <w:szCs w:val="24"/>
        </w:rPr>
        <w:t xml:space="preserve">are different ways </w:t>
      </w:r>
      <w:r w:rsidR="00C12DEE">
        <w:rPr>
          <w:szCs w:val="24"/>
        </w:rPr>
        <w:t>of</w:t>
      </w:r>
      <w:r w:rsidR="00D21C28">
        <w:rPr>
          <w:szCs w:val="24"/>
        </w:rPr>
        <w:t xml:space="preserve"> </w:t>
      </w:r>
      <w:r w:rsidR="00927210">
        <w:rPr>
          <w:szCs w:val="24"/>
        </w:rPr>
        <w:t>assessing</w:t>
      </w:r>
      <w:r w:rsidR="00D6063C">
        <w:rPr>
          <w:szCs w:val="24"/>
        </w:rPr>
        <w:t xml:space="preserve"> the same </w:t>
      </w:r>
      <w:r w:rsidR="00846F1F">
        <w:rPr>
          <w:szCs w:val="24"/>
        </w:rPr>
        <w:t>characteristic</w:t>
      </w:r>
      <w:r w:rsidR="00BD18ED">
        <w:rPr>
          <w:szCs w:val="24"/>
        </w:rPr>
        <w:t xml:space="preserve"> (</w:t>
      </w:r>
      <w:r w:rsidR="00D6063C">
        <w:rPr>
          <w:szCs w:val="24"/>
        </w:rPr>
        <w:t>IHN</w:t>
      </w:r>
      <w:r w:rsidR="00B86D7D">
        <w:rPr>
          <w:szCs w:val="24"/>
        </w:rPr>
        <w:t xml:space="preserve"> response</w:t>
      </w:r>
      <w:r w:rsidR="00D6063C">
        <w:rPr>
          <w:szCs w:val="24"/>
        </w:rPr>
        <w:t xml:space="preserve"> and </w:t>
      </w:r>
      <w:r w:rsidR="005278A8">
        <w:rPr>
          <w:szCs w:val="24"/>
        </w:rPr>
        <w:t xml:space="preserve">solids </w:t>
      </w:r>
      <w:r w:rsidR="00485405">
        <w:rPr>
          <w:szCs w:val="24"/>
        </w:rPr>
        <w:t>content</w:t>
      </w:r>
      <w:r w:rsidR="00D6063C">
        <w:rPr>
          <w:szCs w:val="24"/>
        </w:rPr>
        <w:t>, respectively</w:t>
      </w:r>
      <w:r w:rsidR="00BD18ED">
        <w:rPr>
          <w:szCs w:val="24"/>
        </w:rPr>
        <w:t>)</w:t>
      </w:r>
      <w:r w:rsidR="00BB32B5">
        <w:rPr>
          <w:szCs w:val="24"/>
        </w:rPr>
        <w:t xml:space="preserve">. </w:t>
      </w:r>
      <w:r w:rsidR="00586A6A">
        <w:rPr>
          <w:szCs w:val="24"/>
        </w:rPr>
        <w:t>FM appear</w:t>
      </w:r>
      <w:r w:rsidR="00355864">
        <w:rPr>
          <w:szCs w:val="24"/>
        </w:rPr>
        <w:t>ed</w:t>
      </w:r>
      <w:r w:rsidR="00586A6A">
        <w:rPr>
          <w:szCs w:val="24"/>
        </w:rPr>
        <w:t xml:space="preserve"> central</w:t>
      </w:r>
      <w:r w:rsidR="00FA5C25">
        <w:rPr>
          <w:szCs w:val="24"/>
        </w:rPr>
        <w:t>ly</w:t>
      </w:r>
      <w:r w:rsidR="00586A6A">
        <w:rPr>
          <w:szCs w:val="24"/>
        </w:rPr>
        <w:t xml:space="preserve"> in this plot as it </w:t>
      </w:r>
      <w:r w:rsidR="00355864">
        <w:rPr>
          <w:szCs w:val="24"/>
        </w:rPr>
        <w:t>wa</w:t>
      </w:r>
      <w:r w:rsidR="00586A6A">
        <w:rPr>
          <w:szCs w:val="24"/>
        </w:rPr>
        <w:t xml:space="preserve">s strongly correlated with </w:t>
      </w:r>
      <w:r w:rsidR="00927210">
        <w:rPr>
          <w:szCs w:val="24"/>
        </w:rPr>
        <w:t xml:space="preserve">most </w:t>
      </w:r>
      <w:r w:rsidR="00586A6A">
        <w:rPr>
          <w:szCs w:val="24"/>
        </w:rPr>
        <w:t>variables either negatively (e.g. with PY and NI) or positively (e.g. with SG and DM).</w:t>
      </w:r>
      <w:r w:rsidR="00615CED" w:rsidRPr="00615CED">
        <w:rPr>
          <w:rFonts w:eastAsiaTheme="minorEastAsia"/>
          <w:szCs w:val="24"/>
        </w:rPr>
        <w:t xml:space="preserve"> </w:t>
      </w:r>
      <w:r w:rsidR="00615CED">
        <w:rPr>
          <w:rFonts w:eastAsiaTheme="minorEastAsia"/>
          <w:szCs w:val="24"/>
        </w:rPr>
        <w:t>Note that for</w:t>
      </w:r>
      <w:r w:rsidR="00615CED" w:rsidRPr="00497749">
        <w:rPr>
          <w:rFonts w:eastAsiaTheme="minorEastAsia"/>
          <w:szCs w:val="24"/>
        </w:rPr>
        <w:t xml:space="preserve"> </w:t>
      </w:r>
      <w:r w:rsidR="00615CED">
        <w:rPr>
          <w:rFonts w:eastAsiaTheme="minorEastAsia"/>
          <w:szCs w:val="24"/>
        </w:rPr>
        <w:t xml:space="preserve">this network analysis, a subset of 144 </w:t>
      </w:r>
      <w:proofErr w:type="gramStart"/>
      <w:r w:rsidR="00615CED">
        <w:rPr>
          <w:rFonts w:eastAsiaTheme="minorEastAsia"/>
          <w:szCs w:val="24"/>
        </w:rPr>
        <w:t>full-sibs</w:t>
      </w:r>
      <w:proofErr w:type="gramEnd"/>
      <w:r w:rsidR="00615CED">
        <w:rPr>
          <w:rFonts w:eastAsiaTheme="minorEastAsia"/>
          <w:szCs w:val="24"/>
        </w:rPr>
        <w:t xml:space="preserve"> with complete observations among all traits </w:t>
      </w:r>
      <w:r w:rsidR="00165680">
        <w:rPr>
          <w:rFonts w:eastAsiaTheme="minorEastAsia"/>
          <w:szCs w:val="24"/>
        </w:rPr>
        <w:t>was</w:t>
      </w:r>
      <w:r w:rsidR="00615CED">
        <w:rPr>
          <w:rFonts w:eastAsiaTheme="minorEastAsia"/>
          <w:szCs w:val="24"/>
        </w:rPr>
        <w:t xml:space="preserve"> ultimately used. For correlation estimates based on pairwise complete observations, please see</w:t>
      </w:r>
      <w:r w:rsidR="00B22F37">
        <w:rPr>
          <w:rFonts w:eastAsiaTheme="minorEastAsia"/>
          <w:szCs w:val="24"/>
        </w:rPr>
        <w:t xml:space="preserve"> </w:t>
      </w:r>
      <w:r w:rsidR="00B22F37">
        <w:rPr>
          <w:rFonts w:eastAsiaTheme="minorEastAsia"/>
          <w:szCs w:val="24"/>
        </w:rPr>
        <w:fldChar w:fldCharType="begin"/>
      </w:r>
      <w:r w:rsidR="00B22F37">
        <w:rPr>
          <w:rFonts w:eastAsiaTheme="minorEastAsia"/>
          <w:szCs w:val="24"/>
        </w:rPr>
        <w:instrText xml:space="preserve"> REF _Ref30782575 \h </w:instrText>
      </w:r>
      <w:r w:rsidR="00B22F37">
        <w:rPr>
          <w:rFonts w:eastAsiaTheme="minorEastAsia"/>
          <w:szCs w:val="24"/>
        </w:rPr>
      </w:r>
      <w:r w:rsidR="00B22F37">
        <w:rPr>
          <w:rFonts w:eastAsiaTheme="minorEastAsia"/>
          <w:szCs w:val="24"/>
        </w:rPr>
        <w:fldChar w:fldCharType="separate"/>
      </w:r>
      <w:r w:rsidR="00B22F37">
        <w:t>Supplementary Figure S</w:t>
      </w:r>
      <w:r w:rsidR="00B22F37">
        <w:rPr>
          <w:noProof/>
        </w:rPr>
        <w:t>1</w:t>
      </w:r>
      <w:r w:rsidR="00B22F37">
        <w:rPr>
          <w:rFonts w:eastAsiaTheme="minorEastAsia"/>
          <w:szCs w:val="24"/>
        </w:rPr>
        <w:fldChar w:fldCharType="end"/>
      </w:r>
      <w:r w:rsidR="00B22F37">
        <w:rPr>
          <w:rFonts w:eastAsiaTheme="minorEastAsia"/>
          <w:szCs w:val="24"/>
        </w:rPr>
        <w:t xml:space="preserve"> and</w:t>
      </w:r>
      <w:r w:rsidR="003A199C">
        <w:rPr>
          <w:rFonts w:eastAsiaTheme="minorEastAsia"/>
          <w:szCs w:val="24"/>
        </w:rPr>
        <w:t xml:space="preserve"> </w:t>
      </w:r>
      <w:r w:rsidR="003A199C">
        <w:rPr>
          <w:rFonts w:eastAsiaTheme="minorEastAsia"/>
          <w:szCs w:val="24"/>
        </w:rPr>
        <w:fldChar w:fldCharType="begin"/>
      </w:r>
      <w:r w:rsidR="003A199C">
        <w:rPr>
          <w:rFonts w:eastAsiaTheme="minorEastAsia"/>
          <w:szCs w:val="24"/>
        </w:rPr>
        <w:instrText xml:space="preserve"> REF _Ref30696626 \h </w:instrText>
      </w:r>
      <w:r w:rsidR="003A199C">
        <w:rPr>
          <w:rFonts w:eastAsiaTheme="minorEastAsia"/>
          <w:szCs w:val="24"/>
        </w:rPr>
      </w:r>
      <w:r w:rsidR="003A199C">
        <w:rPr>
          <w:rFonts w:eastAsiaTheme="minorEastAsia"/>
          <w:szCs w:val="24"/>
        </w:rPr>
        <w:fldChar w:fldCharType="separate"/>
      </w:r>
      <w:r w:rsidR="003A199C">
        <w:t>Supplementary File S</w:t>
      </w:r>
      <w:r w:rsidR="003A199C">
        <w:rPr>
          <w:noProof/>
        </w:rPr>
        <w:t>2</w:t>
      </w:r>
      <w:r w:rsidR="003A199C">
        <w:rPr>
          <w:rFonts w:eastAsiaTheme="minorEastAsia"/>
          <w:szCs w:val="24"/>
        </w:rPr>
        <w:fldChar w:fldCharType="end"/>
      </w:r>
      <w:r w:rsidR="00615CED">
        <w:rPr>
          <w:rFonts w:eastAsiaTheme="minorEastAsia"/>
          <w:szCs w:val="24"/>
        </w:rPr>
        <w:t>.</w:t>
      </w:r>
      <w:r w:rsidR="00927210">
        <w:rPr>
          <w:rFonts w:eastAsiaTheme="minorEastAsia"/>
          <w:szCs w:val="24"/>
        </w:rPr>
        <w:t xml:space="preserve"> </w:t>
      </w:r>
      <w:r w:rsidR="00E116E3">
        <w:rPr>
          <w:rFonts w:eastAsiaTheme="minorEastAsia"/>
          <w:szCs w:val="24"/>
        </w:rPr>
        <w:t>Even though</w:t>
      </w:r>
      <w:r w:rsidR="00927210">
        <w:rPr>
          <w:rFonts w:eastAsiaTheme="minorEastAsia"/>
          <w:szCs w:val="24"/>
        </w:rPr>
        <w:t xml:space="preserve"> data from 2006 was originated from a single replication, </w:t>
      </w:r>
      <w:r w:rsidR="00533E41">
        <w:rPr>
          <w:rFonts w:eastAsiaTheme="minorEastAsia"/>
          <w:szCs w:val="24"/>
        </w:rPr>
        <w:t xml:space="preserve">they were </w:t>
      </w:r>
      <w:r w:rsidR="00927210">
        <w:rPr>
          <w:rFonts w:eastAsiaTheme="minorEastAsia"/>
          <w:szCs w:val="24"/>
        </w:rPr>
        <w:t xml:space="preserve">in general agreement with the </w:t>
      </w:r>
      <w:r w:rsidR="00CA68B9">
        <w:rPr>
          <w:rFonts w:eastAsiaTheme="minorEastAsia"/>
          <w:szCs w:val="24"/>
        </w:rPr>
        <w:t>adjusted</w:t>
      </w:r>
      <w:r w:rsidR="00927210">
        <w:rPr>
          <w:rFonts w:eastAsiaTheme="minorEastAsia"/>
          <w:szCs w:val="24"/>
        </w:rPr>
        <w:t xml:space="preserve"> means from the other years.</w:t>
      </w:r>
      <w:r w:rsidR="00C60E73">
        <w:rPr>
          <w:rFonts w:eastAsiaTheme="minorEastAsia"/>
          <w:szCs w:val="24"/>
        </w:rPr>
        <w:t xml:space="preserve"> DM </w:t>
      </w:r>
      <w:r w:rsidR="008C53EC">
        <w:rPr>
          <w:rFonts w:eastAsiaTheme="minorEastAsia"/>
          <w:szCs w:val="24"/>
        </w:rPr>
        <w:t>observations were</w:t>
      </w:r>
      <w:r w:rsidR="00C60E73">
        <w:rPr>
          <w:rFonts w:eastAsiaTheme="minorEastAsia"/>
          <w:szCs w:val="24"/>
        </w:rPr>
        <w:t xml:space="preserve"> the least correlated </w:t>
      </w:r>
      <w:r w:rsidR="008C53EC">
        <w:rPr>
          <w:rFonts w:eastAsiaTheme="minorEastAsia"/>
          <w:szCs w:val="24"/>
        </w:rPr>
        <w:t xml:space="preserve">ones across years </w:t>
      </w:r>
      <w:r w:rsidR="00C60E73">
        <w:rPr>
          <w:rFonts w:eastAsiaTheme="minorEastAsia"/>
          <w:szCs w:val="24"/>
        </w:rPr>
        <w:t>in comparison to all the other trait sets (</w:t>
      </w:r>
      <w:r w:rsidR="008D5431">
        <w:rPr>
          <w:rFonts w:eastAsiaTheme="minorEastAsia"/>
          <w:szCs w:val="24"/>
        </w:rPr>
        <w:t xml:space="preserve">see </w:t>
      </w:r>
      <w:r w:rsidR="00C60E73">
        <w:rPr>
          <w:rFonts w:eastAsiaTheme="minorEastAsia"/>
          <w:szCs w:val="24"/>
        </w:rPr>
        <w:fldChar w:fldCharType="begin"/>
      </w:r>
      <w:r w:rsidR="00C60E73">
        <w:rPr>
          <w:rFonts w:eastAsiaTheme="minorEastAsia"/>
          <w:szCs w:val="24"/>
        </w:rPr>
        <w:instrText xml:space="preserve"> REF _Ref30782575 \h </w:instrText>
      </w:r>
      <w:r w:rsidR="00C60E73">
        <w:rPr>
          <w:rFonts w:eastAsiaTheme="minorEastAsia"/>
          <w:szCs w:val="24"/>
        </w:rPr>
      </w:r>
      <w:r w:rsidR="00C60E73">
        <w:rPr>
          <w:rFonts w:eastAsiaTheme="minorEastAsia"/>
          <w:szCs w:val="24"/>
        </w:rPr>
        <w:fldChar w:fldCharType="separate"/>
      </w:r>
      <w:r w:rsidR="00C60E73">
        <w:t>Supplementary Figure S</w:t>
      </w:r>
      <w:r w:rsidR="00C60E73">
        <w:rPr>
          <w:noProof/>
        </w:rPr>
        <w:t>1</w:t>
      </w:r>
      <w:r w:rsidR="00C60E73">
        <w:rPr>
          <w:rFonts w:eastAsiaTheme="minorEastAsia"/>
          <w:szCs w:val="24"/>
        </w:rPr>
        <w:fldChar w:fldCharType="end"/>
      </w:r>
      <w:r w:rsidR="00C60E73">
        <w:rPr>
          <w:rFonts w:eastAsiaTheme="minorEastAsia"/>
          <w:szCs w:val="24"/>
        </w:rPr>
        <w:t>).</w:t>
      </w:r>
    </w:p>
    <w:p w14:paraId="21F14F41" w14:textId="08E4736F" w:rsidR="00AD22A2" w:rsidRDefault="00AA51A8" w:rsidP="008A6DD8">
      <w:pPr>
        <w:spacing w:line="480" w:lineRule="auto"/>
        <w:rPr>
          <w:szCs w:val="24"/>
        </w:rPr>
      </w:pPr>
      <w:r>
        <w:rPr>
          <w:szCs w:val="24"/>
        </w:rPr>
        <w:t>GGE biplot was used to investigate the existence of GE interaction (</w:t>
      </w:r>
      <w:r>
        <w:rPr>
          <w:szCs w:val="24"/>
        </w:rPr>
        <w:fldChar w:fldCharType="begin"/>
      </w:r>
      <w:r>
        <w:rPr>
          <w:szCs w:val="24"/>
        </w:rPr>
        <w:instrText xml:space="preserve"> REF _Ref30449709 \h </w:instrText>
      </w:r>
      <w:r>
        <w:rPr>
          <w:szCs w:val="24"/>
        </w:rPr>
      </w:r>
      <w:r>
        <w:rPr>
          <w:szCs w:val="24"/>
        </w:rPr>
        <w:fldChar w:fldCharType="separate"/>
      </w:r>
      <w:r>
        <w:t xml:space="preserve">Figure </w:t>
      </w:r>
      <w:r>
        <w:rPr>
          <w:noProof/>
        </w:rPr>
        <w:t>1</w:t>
      </w:r>
      <w:r>
        <w:rPr>
          <w:szCs w:val="24"/>
        </w:rPr>
        <w:fldChar w:fldCharType="end"/>
      </w:r>
      <w:r>
        <w:rPr>
          <w:szCs w:val="24"/>
        </w:rPr>
        <w:t>C)</w:t>
      </w:r>
      <w:r w:rsidR="0093014A">
        <w:rPr>
          <w:szCs w:val="24"/>
        </w:rPr>
        <w:t>, where</w:t>
      </w:r>
      <w:r>
        <w:rPr>
          <w:szCs w:val="24"/>
        </w:rPr>
        <w:t xml:space="preserve"> each year was considered an environment. </w:t>
      </w:r>
      <w:r w:rsidR="00ED6669">
        <w:rPr>
          <w:szCs w:val="24"/>
        </w:rPr>
        <w:t xml:space="preserve">The </w:t>
      </w:r>
      <w:r w:rsidR="00871F1C">
        <w:rPr>
          <w:szCs w:val="24"/>
        </w:rPr>
        <w:t xml:space="preserve">distribution of </w:t>
      </w:r>
      <w:proofErr w:type="gramStart"/>
      <w:r w:rsidR="00871F1C">
        <w:rPr>
          <w:szCs w:val="24"/>
        </w:rPr>
        <w:t>full-sib</w:t>
      </w:r>
      <w:r w:rsidR="00256B53">
        <w:rPr>
          <w:szCs w:val="24"/>
        </w:rPr>
        <w:t>s</w:t>
      </w:r>
      <w:proofErr w:type="gramEnd"/>
      <w:r w:rsidR="00871F1C">
        <w:rPr>
          <w:szCs w:val="24"/>
        </w:rPr>
        <w:t xml:space="preserve"> </w:t>
      </w:r>
      <w:r w:rsidR="00256B53">
        <w:rPr>
          <w:szCs w:val="24"/>
        </w:rPr>
        <w:t>along</w:t>
      </w:r>
      <w:r w:rsidR="00871F1C">
        <w:rPr>
          <w:szCs w:val="24"/>
        </w:rPr>
        <w:t xml:space="preserve"> the </w:t>
      </w:r>
      <w:r w:rsidR="00ED6669">
        <w:rPr>
          <w:szCs w:val="24"/>
        </w:rPr>
        <w:t>first two principal components</w:t>
      </w:r>
      <w:r w:rsidR="00871F1C">
        <w:rPr>
          <w:szCs w:val="24"/>
        </w:rPr>
        <w:t>,</w:t>
      </w:r>
      <w:r w:rsidR="00ED6669">
        <w:rPr>
          <w:szCs w:val="24"/>
        </w:rPr>
        <w:t xml:space="preserve"> </w:t>
      </w:r>
      <w:r w:rsidR="00846F1F">
        <w:rPr>
          <w:szCs w:val="24"/>
        </w:rPr>
        <w:t>which accounted</w:t>
      </w:r>
      <w:r w:rsidR="00ED6669">
        <w:rPr>
          <w:szCs w:val="24"/>
        </w:rPr>
        <w:t xml:space="preserve"> for 4</w:t>
      </w:r>
      <w:r w:rsidR="00497749">
        <w:rPr>
          <w:szCs w:val="24"/>
        </w:rPr>
        <w:t>3</w:t>
      </w:r>
      <w:r w:rsidR="00ED6669">
        <w:rPr>
          <w:szCs w:val="24"/>
        </w:rPr>
        <w:t>% of the variation</w:t>
      </w:r>
      <w:r w:rsidR="00871F1C">
        <w:rPr>
          <w:szCs w:val="24"/>
        </w:rPr>
        <w:t>,</w:t>
      </w:r>
      <w:r w:rsidR="00ED6669">
        <w:rPr>
          <w:szCs w:val="24"/>
        </w:rPr>
        <w:t xml:space="preserve"> </w:t>
      </w:r>
      <w:r w:rsidR="00AD22A2">
        <w:rPr>
          <w:szCs w:val="24"/>
        </w:rPr>
        <w:t>did not show any</w:t>
      </w:r>
      <w:r w:rsidR="00ED6669">
        <w:rPr>
          <w:szCs w:val="24"/>
        </w:rPr>
        <w:t xml:space="preserve"> </w:t>
      </w:r>
      <w:r w:rsidR="00497749">
        <w:rPr>
          <w:szCs w:val="24"/>
        </w:rPr>
        <w:t>cluster</w:t>
      </w:r>
      <w:r w:rsidR="00B35BAF">
        <w:rPr>
          <w:szCs w:val="24"/>
        </w:rPr>
        <w:t>ing</w:t>
      </w:r>
      <w:r w:rsidR="00ED6669">
        <w:rPr>
          <w:szCs w:val="24"/>
        </w:rPr>
        <w:t xml:space="preserve">. This </w:t>
      </w:r>
      <w:r w:rsidR="00927210">
        <w:rPr>
          <w:szCs w:val="24"/>
        </w:rPr>
        <w:t>i</w:t>
      </w:r>
      <w:r w:rsidR="00ED6669">
        <w:rPr>
          <w:szCs w:val="24"/>
        </w:rPr>
        <w:t>s rather</w:t>
      </w:r>
      <w:r w:rsidR="0093014A">
        <w:rPr>
          <w:szCs w:val="24"/>
        </w:rPr>
        <w:t xml:space="preserve"> expected in </w:t>
      </w:r>
      <w:r w:rsidR="0093014A">
        <w:rPr>
          <w:szCs w:val="24"/>
        </w:rPr>
        <w:lastRenderedPageBreak/>
        <w:t>mapping populations</w:t>
      </w:r>
      <w:r w:rsidR="00ED6669">
        <w:rPr>
          <w:szCs w:val="24"/>
        </w:rPr>
        <w:t xml:space="preserve">, </w:t>
      </w:r>
      <w:r w:rsidR="00497749">
        <w:rPr>
          <w:szCs w:val="24"/>
        </w:rPr>
        <w:t xml:space="preserve">usually </w:t>
      </w:r>
      <w:r w:rsidR="00871F1C">
        <w:rPr>
          <w:szCs w:val="24"/>
        </w:rPr>
        <w:t>consist</w:t>
      </w:r>
      <w:r w:rsidR="008C5B61">
        <w:rPr>
          <w:szCs w:val="24"/>
        </w:rPr>
        <w:t>ing</w:t>
      </w:r>
      <w:r w:rsidR="00871F1C">
        <w:rPr>
          <w:szCs w:val="24"/>
        </w:rPr>
        <w:t xml:space="preserve"> of non-selected </w:t>
      </w:r>
      <w:r w:rsidR="00ED6669">
        <w:rPr>
          <w:szCs w:val="24"/>
        </w:rPr>
        <w:t>individuals.</w:t>
      </w:r>
      <w:r w:rsidR="0093014A">
        <w:rPr>
          <w:szCs w:val="24"/>
        </w:rPr>
        <w:t xml:space="preserve"> However,</w:t>
      </w:r>
      <w:r w:rsidR="00871F1C">
        <w:rPr>
          <w:szCs w:val="24"/>
        </w:rPr>
        <w:t xml:space="preserve"> some</w:t>
      </w:r>
      <w:r w:rsidR="0093014A">
        <w:rPr>
          <w:szCs w:val="24"/>
        </w:rPr>
        <w:t xml:space="preserve"> </w:t>
      </w:r>
      <w:proofErr w:type="gramStart"/>
      <w:r w:rsidR="00871F1C">
        <w:rPr>
          <w:szCs w:val="24"/>
        </w:rPr>
        <w:t>full-sibs</w:t>
      </w:r>
      <w:proofErr w:type="gramEnd"/>
      <w:r w:rsidR="00AD22A2">
        <w:rPr>
          <w:szCs w:val="24"/>
        </w:rPr>
        <w:t xml:space="preserve"> were </w:t>
      </w:r>
      <w:r w:rsidR="00871F1C">
        <w:rPr>
          <w:szCs w:val="24"/>
        </w:rPr>
        <w:t>found</w:t>
      </w:r>
      <w:r w:rsidR="009B09FF">
        <w:rPr>
          <w:szCs w:val="24"/>
        </w:rPr>
        <w:t xml:space="preserve"> to be</w:t>
      </w:r>
      <w:r w:rsidR="00871F1C">
        <w:rPr>
          <w:szCs w:val="24"/>
        </w:rPr>
        <w:t xml:space="preserve"> </w:t>
      </w:r>
      <w:r w:rsidR="00AD22A2">
        <w:rPr>
          <w:szCs w:val="24"/>
        </w:rPr>
        <w:t xml:space="preserve">more scattered on the </w:t>
      </w:r>
      <w:r w:rsidR="00497749">
        <w:rPr>
          <w:szCs w:val="24"/>
        </w:rPr>
        <w:t>fourth</w:t>
      </w:r>
      <w:r w:rsidR="00AD22A2">
        <w:rPr>
          <w:szCs w:val="24"/>
        </w:rPr>
        <w:t xml:space="preserve"> quadrant, indicating the most affected individuals by IHN (i.e. high NI)</w:t>
      </w:r>
      <w:r w:rsidR="00482FCF">
        <w:rPr>
          <w:szCs w:val="24"/>
        </w:rPr>
        <w:t>.</w:t>
      </w:r>
      <w:r w:rsidR="00871F1C">
        <w:rPr>
          <w:szCs w:val="24"/>
        </w:rPr>
        <w:t xml:space="preserve"> In contrast, more individuals were found </w:t>
      </w:r>
      <w:r w:rsidR="009B09FF">
        <w:rPr>
          <w:szCs w:val="24"/>
        </w:rPr>
        <w:t xml:space="preserve">to be </w:t>
      </w:r>
      <w:r w:rsidR="00871F1C">
        <w:rPr>
          <w:szCs w:val="24"/>
        </w:rPr>
        <w:t xml:space="preserve">less scattered on the </w:t>
      </w:r>
      <w:r w:rsidR="00497749">
        <w:rPr>
          <w:szCs w:val="24"/>
        </w:rPr>
        <w:t>second</w:t>
      </w:r>
      <w:r w:rsidR="00871F1C">
        <w:rPr>
          <w:szCs w:val="24"/>
        </w:rPr>
        <w:t xml:space="preserve"> quadrant</w:t>
      </w:r>
      <w:r w:rsidR="00EC48E1">
        <w:rPr>
          <w:szCs w:val="24"/>
        </w:rPr>
        <w:t>, where NS vectors lie</w:t>
      </w:r>
      <w:r w:rsidR="00871F1C">
        <w:rPr>
          <w:szCs w:val="24"/>
        </w:rPr>
        <w:t xml:space="preserve">, indicating </w:t>
      </w:r>
      <w:r w:rsidR="00B621CD">
        <w:rPr>
          <w:szCs w:val="24"/>
        </w:rPr>
        <w:t>smaller differentiation</w:t>
      </w:r>
      <w:r w:rsidR="00871F1C">
        <w:rPr>
          <w:szCs w:val="24"/>
        </w:rPr>
        <w:t xml:space="preserve"> when </w:t>
      </w:r>
      <w:proofErr w:type="gramStart"/>
      <w:r w:rsidR="00871F1C">
        <w:rPr>
          <w:szCs w:val="24"/>
        </w:rPr>
        <w:t>full-sibs</w:t>
      </w:r>
      <w:proofErr w:type="gramEnd"/>
      <w:r w:rsidR="00871F1C">
        <w:rPr>
          <w:szCs w:val="24"/>
        </w:rPr>
        <w:t xml:space="preserve"> </w:t>
      </w:r>
      <w:r w:rsidR="00256B53">
        <w:rPr>
          <w:szCs w:val="24"/>
        </w:rPr>
        <w:t>we</w:t>
      </w:r>
      <w:r w:rsidR="00871F1C">
        <w:rPr>
          <w:szCs w:val="24"/>
        </w:rPr>
        <w:t>re less susceptible to IHN.</w:t>
      </w:r>
      <w:r w:rsidR="00482FCF">
        <w:rPr>
          <w:szCs w:val="24"/>
        </w:rPr>
        <w:t xml:space="preserve"> </w:t>
      </w:r>
      <w:r w:rsidR="00497749">
        <w:rPr>
          <w:szCs w:val="24"/>
        </w:rPr>
        <w:t>Relative</w:t>
      </w:r>
      <w:r w:rsidR="008C5B61">
        <w:rPr>
          <w:szCs w:val="24"/>
        </w:rPr>
        <w:t>ly</w:t>
      </w:r>
      <w:r w:rsidR="00497749">
        <w:rPr>
          <w:szCs w:val="24"/>
        </w:rPr>
        <w:t xml:space="preserve"> </w:t>
      </w:r>
      <w:r w:rsidR="00B621CD">
        <w:rPr>
          <w:szCs w:val="24"/>
        </w:rPr>
        <w:t>shorter</w:t>
      </w:r>
      <w:r w:rsidR="00846F1F">
        <w:rPr>
          <w:rFonts w:eastAsiaTheme="minorEastAsia"/>
          <w:szCs w:val="24"/>
        </w:rPr>
        <w:t xml:space="preserve"> vector lengths of PY, ST and DM08 </w:t>
      </w:r>
      <w:r w:rsidR="008C5B61">
        <w:rPr>
          <w:rFonts w:eastAsiaTheme="minorEastAsia"/>
          <w:szCs w:val="24"/>
        </w:rPr>
        <w:t xml:space="preserve">were indication of </w:t>
      </w:r>
      <w:r w:rsidR="00846F1F">
        <w:rPr>
          <w:rFonts w:eastAsiaTheme="minorEastAsia"/>
          <w:szCs w:val="24"/>
        </w:rPr>
        <w:t>small capacity to discriminate genotypes</w:t>
      </w:r>
      <w:r w:rsidR="008C5B61">
        <w:rPr>
          <w:rFonts w:eastAsiaTheme="minorEastAsia"/>
          <w:szCs w:val="24"/>
        </w:rPr>
        <w:t xml:space="preserve"> using these traits, in comparison to longer vectors</w:t>
      </w:r>
      <w:r w:rsidR="00846F1F">
        <w:rPr>
          <w:rFonts w:eastAsiaTheme="minorEastAsia"/>
          <w:szCs w:val="24"/>
        </w:rPr>
        <w:t xml:space="preserve">. </w:t>
      </w:r>
      <w:r w:rsidR="00871F1C">
        <w:rPr>
          <w:szCs w:val="24"/>
        </w:rPr>
        <w:t>O</w:t>
      </w:r>
      <w:r w:rsidR="00482FCF">
        <w:rPr>
          <w:szCs w:val="24"/>
        </w:rPr>
        <w:t xml:space="preserve">nly relatively weak GE interaction was observed, since </w:t>
      </w:r>
      <w:r w:rsidR="00CD1EE4">
        <w:rPr>
          <w:szCs w:val="24"/>
        </w:rPr>
        <w:t xml:space="preserve">phenotypes from different years </w:t>
      </w:r>
      <w:r w:rsidR="00846F1F">
        <w:rPr>
          <w:szCs w:val="24"/>
        </w:rPr>
        <w:t>have</w:t>
      </w:r>
      <w:r w:rsidR="00482FCF">
        <w:rPr>
          <w:szCs w:val="24"/>
        </w:rPr>
        <w:t xml:space="preserve"> </w:t>
      </w:r>
      <w:r w:rsidR="00EC48E1">
        <w:rPr>
          <w:szCs w:val="24"/>
        </w:rPr>
        <w:t xml:space="preserve">consistently </w:t>
      </w:r>
      <w:r w:rsidR="00846F1F">
        <w:rPr>
          <w:szCs w:val="24"/>
        </w:rPr>
        <w:t xml:space="preserve">shown </w:t>
      </w:r>
      <w:r w:rsidR="00482FCF">
        <w:rPr>
          <w:szCs w:val="24"/>
        </w:rPr>
        <w:t xml:space="preserve">the same </w:t>
      </w:r>
      <w:r w:rsidR="00846F1F">
        <w:rPr>
          <w:szCs w:val="24"/>
        </w:rPr>
        <w:t xml:space="preserve">vector orientation </w:t>
      </w:r>
      <w:r w:rsidR="00CD1EE4">
        <w:rPr>
          <w:szCs w:val="24"/>
        </w:rPr>
        <w:t>for each trait</w:t>
      </w:r>
      <w:r w:rsidR="00E03BA8">
        <w:rPr>
          <w:szCs w:val="24"/>
        </w:rPr>
        <w:t xml:space="preserve">, </w:t>
      </w:r>
      <w:r w:rsidR="00846F1F">
        <w:rPr>
          <w:szCs w:val="24"/>
        </w:rPr>
        <w:t xml:space="preserve">with </w:t>
      </w:r>
      <w:r w:rsidR="00E03BA8">
        <w:rPr>
          <w:szCs w:val="24"/>
        </w:rPr>
        <w:t xml:space="preserve">small angles </w:t>
      </w:r>
      <w:r w:rsidR="00256B53">
        <w:rPr>
          <w:szCs w:val="24"/>
        </w:rPr>
        <w:t>between</w:t>
      </w:r>
      <w:r w:rsidR="00E03BA8">
        <w:rPr>
          <w:szCs w:val="24"/>
        </w:rPr>
        <w:t xml:space="preserve"> vectors</w:t>
      </w:r>
      <w:r w:rsidR="008A6528">
        <w:rPr>
          <w:rFonts w:eastAsiaTheme="minorEastAsia"/>
          <w:szCs w:val="24"/>
        </w:rPr>
        <w:t xml:space="preserve">. </w:t>
      </w:r>
      <w:r w:rsidR="00927210">
        <w:rPr>
          <w:rFonts w:eastAsiaTheme="minorEastAsia"/>
          <w:szCs w:val="24"/>
        </w:rPr>
        <w:t>G</w:t>
      </w:r>
      <w:r w:rsidR="008A6528">
        <w:rPr>
          <w:rFonts w:eastAsiaTheme="minorEastAsia"/>
          <w:szCs w:val="24"/>
        </w:rPr>
        <w:t xml:space="preserve">reater angles </w:t>
      </w:r>
      <w:r w:rsidR="008C5B61">
        <w:rPr>
          <w:rFonts w:eastAsiaTheme="minorEastAsia"/>
          <w:szCs w:val="24"/>
        </w:rPr>
        <w:t>between</w:t>
      </w:r>
      <w:r w:rsidR="008A6528">
        <w:rPr>
          <w:rFonts w:eastAsiaTheme="minorEastAsia"/>
          <w:szCs w:val="24"/>
        </w:rPr>
        <w:t xml:space="preserve"> vectors of phenotypes from 2006 (such as DM06, SG06 and NS06) </w:t>
      </w:r>
      <w:r w:rsidR="008C5B61">
        <w:rPr>
          <w:rFonts w:eastAsiaTheme="minorEastAsia"/>
          <w:szCs w:val="24"/>
        </w:rPr>
        <w:t xml:space="preserve">and </w:t>
      </w:r>
      <w:r w:rsidR="008A6528">
        <w:rPr>
          <w:rFonts w:eastAsiaTheme="minorEastAsia"/>
          <w:szCs w:val="24"/>
        </w:rPr>
        <w:t xml:space="preserve">from the remaining years should be treated carefully, as these 2006 measurements were based on single </w:t>
      </w:r>
      <w:r w:rsidR="00B621CD">
        <w:rPr>
          <w:rFonts w:eastAsiaTheme="minorEastAsia"/>
          <w:szCs w:val="24"/>
        </w:rPr>
        <w:t>plots</w:t>
      </w:r>
      <w:r w:rsidR="008A6528">
        <w:rPr>
          <w:rFonts w:eastAsiaTheme="minorEastAsia"/>
          <w:szCs w:val="24"/>
        </w:rPr>
        <w:t xml:space="preserve">. </w:t>
      </w:r>
      <w:r w:rsidR="00871F1C">
        <w:rPr>
          <w:rFonts w:eastAsiaTheme="minorEastAsia"/>
          <w:szCs w:val="24"/>
        </w:rPr>
        <w:t>T</w:t>
      </w:r>
      <w:r w:rsidR="00482FCF">
        <w:rPr>
          <w:rFonts w:eastAsiaTheme="minorEastAsia"/>
          <w:szCs w:val="24"/>
        </w:rPr>
        <w:t>he same vector orientation for SG and DM indicate</w:t>
      </w:r>
      <w:r w:rsidR="005211BF">
        <w:rPr>
          <w:rFonts w:eastAsiaTheme="minorEastAsia"/>
          <w:szCs w:val="24"/>
        </w:rPr>
        <w:t>d</w:t>
      </w:r>
      <w:r w:rsidR="00482FCF">
        <w:rPr>
          <w:rFonts w:eastAsiaTheme="minorEastAsia"/>
          <w:szCs w:val="24"/>
        </w:rPr>
        <w:t xml:space="preserve"> that these traits </w:t>
      </w:r>
      <w:r w:rsidR="005211BF">
        <w:rPr>
          <w:rFonts w:eastAsiaTheme="minorEastAsia"/>
          <w:szCs w:val="24"/>
        </w:rPr>
        <w:t>we</w:t>
      </w:r>
      <w:r w:rsidR="00482FCF">
        <w:rPr>
          <w:rFonts w:eastAsiaTheme="minorEastAsia"/>
          <w:szCs w:val="24"/>
        </w:rPr>
        <w:t xml:space="preserve">re positively correlated, whereas the opposite orientations for NS and NI vectors </w:t>
      </w:r>
      <w:r w:rsidR="005211BF">
        <w:rPr>
          <w:rFonts w:eastAsiaTheme="minorEastAsia"/>
          <w:szCs w:val="24"/>
        </w:rPr>
        <w:t>revealed</w:t>
      </w:r>
      <w:r w:rsidR="00482FCF">
        <w:rPr>
          <w:rFonts w:eastAsiaTheme="minorEastAsia"/>
          <w:szCs w:val="24"/>
        </w:rPr>
        <w:t xml:space="preserve"> their negative correlation</w:t>
      </w:r>
      <w:r w:rsidR="008A6528">
        <w:rPr>
          <w:rFonts w:eastAsiaTheme="minorEastAsia"/>
          <w:szCs w:val="24"/>
        </w:rPr>
        <w:t>s</w:t>
      </w:r>
      <w:r w:rsidR="00172C7D">
        <w:rPr>
          <w:rFonts w:eastAsiaTheme="minorEastAsia"/>
          <w:szCs w:val="24"/>
        </w:rPr>
        <w:t xml:space="preserve">, as </w:t>
      </w:r>
      <w:r w:rsidR="00370E59">
        <w:rPr>
          <w:rFonts w:eastAsiaTheme="minorEastAsia"/>
          <w:szCs w:val="24"/>
        </w:rPr>
        <w:t>already mentioned</w:t>
      </w:r>
      <w:r w:rsidR="00846F1F">
        <w:rPr>
          <w:rFonts w:eastAsiaTheme="minorEastAsia"/>
          <w:szCs w:val="24"/>
        </w:rPr>
        <w:t xml:space="preserve">. </w:t>
      </w:r>
    </w:p>
    <w:p w14:paraId="1429C352" w14:textId="5A150486" w:rsidR="004405A0" w:rsidRDefault="00927210" w:rsidP="00B94AF6">
      <w:r w:rsidRPr="00927210">
        <w:t xml:space="preserve"> </w:t>
      </w:r>
    </w:p>
    <w:p w14:paraId="1B637FC9" w14:textId="2B8FB77D" w:rsidR="00E116E3" w:rsidRDefault="00DF1666" w:rsidP="00AF7A6F">
      <w:pPr>
        <w:keepNext/>
        <w:keepLines/>
        <w:rPr>
          <w:szCs w:val="24"/>
        </w:rPr>
      </w:pPr>
      <w:r>
        <w:rPr>
          <w:noProof/>
        </w:rPr>
        <w:lastRenderedPageBreak/>
        <w:drawing>
          <wp:inline distT="0" distB="0" distL="0" distR="0" wp14:anchorId="3D628B05" wp14:editId="71BD161E">
            <wp:extent cx="6208395" cy="3414395"/>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208395" cy="3414395"/>
                    </a:xfrm>
                    <a:prstGeom prst="rect">
                      <a:avLst/>
                    </a:prstGeom>
                    <a:noFill/>
                    <a:ln>
                      <a:noFill/>
                    </a:ln>
                  </pic:spPr>
                </pic:pic>
              </a:graphicData>
            </a:graphic>
          </wp:inline>
        </w:drawing>
      </w:r>
    </w:p>
    <w:p w14:paraId="20BF4D73" w14:textId="4861CEEA" w:rsidR="004405A0" w:rsidRPr="00D91B28" w:rsidRDefault="004405A0" w:rsidP="00AF7A6F">
      <w:pPr>
        <w:pStyle w:val="Caption"/>
        <w:keepLines/>
      </w:pPr>
      <w:bookmarkStart w:id="41" w:name="_Ref30449709"/>
      <w:r w:rsidRPr="00D91B28">
        <w:rPr>
          <w:b/>
          <w:bCs w:val="0"/>
        </w:rPr>
        <w:t xml:space="preserve">Figure </w:t>
      </w:r>
      <w:r w:rsidR="005E4421" w:rsidRPr="00D91B28">
        <w:rPr>
          <w:b/>
          <w:bCs w:val="0"/>
        </w:rPr>
        <w:fldChar w:fldCharType="begin"/>
      </w:r>
      <w:r w:rsidR="005E4421" w:rsidRPr="00D91B28">
        <w:rPr>
          <w:b/>
          <w:bCs w:val="0"/>
        </w:rPr>
        <w:instrText xml:space="preserve"> SEQ Figure \* ARABIC </w:instrText>
      </w:r>
      <w:r w:rsidR="005E4421" w:rsidRPr="00D91B28">
        <w:rPr>
          <w:b/>
          <w:bCs w:val="0"/>
        </w:rPr>
        <w:fldChar w:fldCharType="separate"/>
      </w:r>
      <w:r w:rsidR="00552AD1" w:rsidRPr="00D91B28">
        <w:rPr>
          <w:b/>
          <w:bCs w:val="0"/>
          <w:noProof/>
        </w:rPr>
        <w:t>1</w:t>
      </w:r>
      <w:r w:rsidR="005E4421" w:rsidRPr="00D91B28">
        <w:rPr>
          <w:b/>
          <w:bCs w:val="0"/>
          <w:noProof/>
        </w:rPr>
        <w:fldChar w:fldCharType="end"/>
      </w:r>
      <w:bookmarkEnd w:id="41"/>
      <w:r w:rsidR="00AD22A2" w:rsidRPr="00D91B28">
        <w:rPr>
          <w:b/>
          <w:bCs w:val="0"/>
        </w:rPr>
        <w:t>.</w:t>
      </w:r>
      <w:r w:rsidRPr="00D91B28">
        <w:t xml:space="preserve"> B2721 mapping population phenotypes evaluated for four years (2006</w:t>
      </w:r>
      <w:r w:rsidR="00BB41EA">
        <w:t>-</w:t>
      </w:r>
      <w:r w:rsidR="008343B1" w:rsidRPr="00D91B28">
        <w:t>8</w:t>
      </w:r>
      <w:r w:rsidRPr="00D91B28">
        <w:t xml:space="preserve"> and </w:t>
      </w:r>
      <w:r w:rsidR="00BB41EA">
        <w:t>20</w:t>
      </w:r>
      <w:r w:rsidRPr="00D91B28">
        <w:t>14). (A) Boxplots</w:t>
      </w:r>
      <w:r w:rsidR="00D51157" w:rsidRPr="00D91B28">
        <w:t xml:space="preserve"> showing distribution of </w:t>
      </w:r>
      <w:proofErr w:type="gramStart"/>
      <w:r w:rsidR="00D51157" w:rsidRPr="00D91B28">
        <w:t>full-sib</w:t>
      </w:r>
      <w:proofErr w:type="gramEnd"/>
      <w:r w:rsidR="00D51157" w:rsidRPr="00D91B28">
        <w:t xml:space="preserve"> means along with parental means</w:t>
      </w:r>
      <w:r w:rsidRPr="00D91B28">
        <w:t xml:space="preserve">. (B) </w:t>
      </w:r>
      <w:r w:rsidR="005E63E5" w:rsidRPr="00D91B28">
        <w:t>N</w:t>
      </w:r>
      <w:r w:rsidRPr="00D91B28">
        <w:t xml:space="preserve">etwork </w:t>
      </w:r>
      <w:r w:rsidR="005E63E5" w:rsidRPr="00D91B28">
        <w:t xml:space="preserve">plot </w:t>
      </w:r>
      <w:r w:rsidR="009C4A27" w:rsidRPr="00D91B28">
        <w:t>showing</w:t>
      </w:r>
      <w:r w:rsidR="005E63E5" w:rsidRPr="00D91B28">
        <w:t xml:space="preserve"> significant correlations </w:t>
      </w:r>
      <w:r w:rsidRPr="00D91B28">
        <w:t>(</w:t>
      </w:r>
      <m:oMath>
        <m:r>
          <w:rPr>
            <w:rFonts w:ascii="Cambria Math" w:hAnsi="Cambria Math"/>
          </w:rPr>
          <m:t>|r|≥0.26; p&lt;0.001</m:t>
        </m:r>
      </m:oMath>
      <w:r w:rsidRPr="00D91B28">
        <w:t>)</w:t>
      </w:r>
      <w:r w:rsidR="005E63E5" w:rsidRPr="00D91B28">
        <w:t xml:space="preserve"> in blue (positive) and red (negative)</w:t>
      </w:r>
      <w:r w:rsidRPr="00D91B28">
        <w:t>. (C) GGE biplot</w:t>
      </w:r>
      <w:r w:rsidR="005E63E5" w:rsidRPr="00D91B28">
        <w:t xml:space="preserve"> </w:t>
      </w:r>
      <w:r w:rsidR="00952406" w:rsidRPr="00D91B28">
        <w:t>showing the distribution of</w:t>
      </w:r>
      <w:r w:rsidR="005E63E5" w:rsidRPr="00D91B28">
        <w:t xml:space="preserve"> full-sibs </w:t>
      </w:r>
      <w:r w:rsidR="00952406" w:rsidRPr="00D91B28">
        <w:t>(</w:t>
      </w:r>
      <w:r w:rsidR="005E63E5" w:rsidRPr="00D91B28">
        <w:t>in green</w:t>
      </w:r>
      <w:r w:rsidR="00952406" w:rsidRPr="00D91B28">
        <w:t>)</w:t>
      </w:r>
      <w:r w:rsidR="005E63E5" w:rsidRPr="00D91B28">
        <w:t xml:space="preserve"> and </w:t>
      </w:r>
      <w:r w:rsidR="00B35BAF" w:rsidRPr="00D91B28">
        <w:t>phenotypes</w:t>
      </w:r>
      <w:r w:rsidR="005E63E5" w:rsidRPr="00D91B28">
        <w:t xml:space="preserve"> </w:t>
      </w:r>
      <w:r w:rsidR="00952406" w:rsidRPr="00D91B28">
        <w:t>(</w:t>
      </w:r>
      <w:r w:rsidR="005E63E5" w:rsidRPr="00D91B28">
        <w:t>in blue</w:t>
      </w:r>
      <w:r w:rsidR="00952406" w:rsidRPr="00D91B28">
        <w:t xml:space="preserve">) </w:t>
      </w:r>
      <w:r w:rsidR="00A75653" w:rsidRPr="00D91B28">
        <w:t>on</w:t>
      </w:r>
      <w:r w:rsidR="00952406" w:rsidRPr="00D91B28">
        <w:t xml:space="preserve"> the two first principal components</w:t>
      </w:r>
      <w:r w:rsidRPr="00D91B28">
        <w:t>. Traits: plant yield (PY), foliage maturity (FM), specific gravity (SG), dry matter (</w:t>
      </w:r>
      <w:commentRangeStart w:id="42"/>
      <w:r w:rsidRPr="00D91B28">
        <w:t>DM</w:t>
      </w:r>
      <w:commentRangeEnd w:id="42"/>
      <w:r w:rsidR="007C404D" w:rsidRPr="00D91B28">
        <w:rPr>
          <w:rStyle w:val="CommentReference"/>
          <w:rFonts w:cstheme="minorBidi"/>
        </w:rPr>
        <w:commentReference w:id="42"/>
      </w:r>
      <w:r w:rsidRPr="00D91B28">
        <w:t>), skin texture (ST),</w:t>
      </w:r>
      <w:r w:rsidR="009E4467">
        <w:t xml:space="preserve"> and</w:t>
      </w:r>
      <w:r w:rsidRPr="00D91B28">
        <w:t xml:space="preserve"> </w:t>
      </w:r>
      <w:r w:rsidR="004E4B96" w:rsidRPr="00D91B28">
        <w:t xml:space="preserve">internal heat necrosis </w:t>
      </w:r>
      <w:r w:rsidRPr="00D91B28">
        <w:t xml:space="preserve">severity (NS) and intensity (NI). </w:t>
      </w:r>
    </w:p>
    <w:p w14:paraId="5294CB68" w14:textId="77777777" w:rsidR="004405A0" w:rsidRPr="00FA763C" w:rsidRDefault="004405A0" w:rsidP="008A6DD8">
      <w:pPr>
        <w:spacing w:line="480" w:lineRule="auto"/>
        <w:rPr>
          <w:szCs w:val="24"/>
        </w:rPr>
      </w:pPr>
    </w:p>
    <w:p w14:paraId="55C09086" w14:textId="3E95E2EF" w:rsidR="002F744D" w:rsidRPr="00FA763C" w:rsidRDefault="00C829CD" w:rsidP="008A6DD8">
      <w:pPr>
        <w:pStyle w:val="Heading2"/>
        <w:spacing w:line="480" w:lineRule="auto"/>
      </w:pPr>
      <w:r w:rsidRPr="00FA763C">
        <w:t xml:space="preserve">Linkage </w:t>
      </w:r>
      <w:r w:rsidR="002D1375">
        <w:t>analysis</w:t>
      </w:r>
      <w:r w:rsidR="00971265">
        <w:t xml:space="preserve"> and inheritance mechanisms </w:t>
      </w:r>
    </w:p>
    <w:p w14:paraId="44465640" w14:textId="573B71A8" w:rsidR="008E5939" w:rsidRPr="008E5939" w:rsidRDefault="008E5939" w:rsidP="008E5939">
      <w:pPr>
        <w:spacing w:line="480" w:lineRule="auto"/>
        <w:rPr>
          <w:szCs w:val="24"/>
        </w:rPr>
      </w:pPr>
      <w:r w:rsidRPr="008E5939">
        <w:rPr>
          <w:szCs w:val="24"/>
        </w:rPr>
        <w:t>The normalized intensities from the Illumina Infinium</w:t>
      </w:r>
      <w:r w:rsidRPr="008E5939">
        <w:rPr>
          <w:szCs w:val="24"/>
          <w:vertAlign w:val="superscript"/>
        </w:rPr>
        <w:t>®</w:t>
      </w:r>
      <w:r w:rsidRPr="008E5939">
        <w:rPr>
          <w:szCs w:val="24"/>
        </w:rPr>
        <w:t xml:space="preserve"> 8,303 Potato Array were obtained for the B2721 population (see</w:t>
      </w:r>
      <w:r w:rsidR="004B6277">
        <w:rPr>
          <w:szCs w:val="24"/>
        </w:rPr>
        <w:t xml:space="preserve"> </w:t>
      </w:r>
      <w:r w:rsidR="004B6277" w:rsidRPr="004B6277">
        <w:rPr>
          <w:szCs w:val="24"/>
        </w:rPr>
        <w:fldChar w:fldCharType="begin"/>
      </w:r>
      <w:r w:rsidR="004B6277" w:rsidRPr="004B6277">
        <w:rPr>
          <w:szCs w:val="24"/>
        </w:rPr>
        <w:instrText xml:space="preserve"> REF _Ref30696881 \h  \* MERGEFORMAT </w:instrText>
      </w:r>
      <w:r w:rsidR="004B6277" w:rsidRPr="004B6277">
        <w:rPr>
          <w:szCs w:val="24"/>
        </w:rPr>
      </w:r>
      <w:r w:rsidR="004B6277" w:rsidRPr="004B6277">
        <w:rPr>
          <w:szCs w:val="24"/>
        </w:rPr>
        <w:fldChar w:fldCharType="separate"/>
      </w:r>
      <w:r w:rsidR="004B6277" w:rsidRPr="004B6277">
        <w:t>Supplementary File S</w:t>
      </w:r>
      <w:r w:rsidR="004B6277" w:rsidRPr="004B6277">
        <w:rPr>
          <w:noProof/>
        </w:rPr>
        <w:t>3</w:t>
      </w:r>
      <w:r w:rsidR="004B6277" w:rsidRPr="004B6277">
        <w:rPr>
          <w:szCs w:val="24"/>
        </w:rPr>
        <w:fldChar w:fldCharType="end"/>
      </w:r>
      <w:r w:rsidRPr="008E5939">
        <w:rPr>
          <w:szCs w:val="24"/>
        </w:rPr>
        <w:t>). The dosage calling procedure yielded 5</w:t>
      </w:r>
      <w:r>
        <w:rPr>
          <w:szCs w:val="24"/>
        </w:rPr>
        <w:t>,</w:t>
      </w:r>
      <w:ins w:id="43" w:author="Marcelo Mollinari" w:date="2020-07-19T21:54:00Z">
        <w:r w:rsidR="00637FE4">
          <w:rPr>
            <w:szCs w:val="24"/>
          </w:rPr>
          <w:t>5</w:t>
        </w:r>
      </w:ins>
      <w:ins w:id="44" w:author="Marcelo Mollinari" w:date="2020-07-19T21:55:00Z">
        <w:r w:rsidR="00637FE4">
          <w:rPr>
            <w:szCs w:val="24"/>
          </w:rPr>
          <w:t>99</w:t>
        </w:r>
      </w:ins>
      <w:del w:id="45" w:author="Marcelo Mollinari" w:date="2020-07-19T21:54:00Z">
        <w:r w:rsidRPr="008E5939" w:rsidDel="009A2060">
          <w:rPr>
            <w:szCs w:val="24"/>
          </w:rPr>
          <w:delText>418</w:delText>
        </w:r>
      </w:del>
      <w:r w:rsidRPr="008E5939">
        <w:rPr>
          <w:szCs w:val="24"/>
        </w:rPr>
        <w:t xml:space="preserve"> informative SNPs with 1.</w:t>
      </w:r>
      <w:ins w:id="46" w:author="Marcelo Mollinari" w:date="2020-07-19T21:59:00Z">
        <w:r w:rsidR="000C4E32">
          <w:rPr>
            <w:szCs w:val="24"/>
          </w:rPr>
          <w:t>0</w:t>
        </w:r>
      </w:ins>
      <w:r w:rsidRPr="008E5939">
        <w:rPr>
          <w:szCs w:val="24"/>
        </w:rPr>
        <w:t xml:space="preserve">5% of missing data. </w:t>
      </w:r>
      <w:del w:id="47" w:author="Marcelo Mollinari" w:date="2020-07-19T22:00:00Z">
        <w:r w:rsidRPr="008E5939" w:rsidDel="00E238EB">
          <w:rPr>
            <w:szCs w:val="24"/>
          </w:rPr>
          <w:delText xml:space="preserve">Eight </w:delText>
        </w:r>
      </w:del>
      <w:ins w:id="48" w:author="Marcelo Mollinari" w:date="2020-07-19T22:00:00Z">
        <w:r w:rsidR="00E238EB">
          <w:rPr>
            <w:szCs w:val="24"/>
          </w:rPr>
          <w:t>Fourteen</w:t>
        </w:r>
        <w:r w:rsidR="00E238EB" w:rsidRPr="008E5939">
          <w:rPr>
            <w:szCs w:val="24"/>
          </w:rPr>
          <w:t xml:space="preserve"> </w:t>
        </w:r>
      </w:ins>
      <w:r w:rsidRPr="008E5939">
        <w:rPr>
          <w:szCs w:val="24"/>
        </w:rPr>
        <w:t xml:space="preserve">percent of the SNPs were filtered out due to segregation distortion </w:t>
      </w:r>
      <w:ins w:id="49" w:author="Marcelo Mollinari" w:date="2020-07-19T22:02:00Z">
        <w:r w:rsidR="00632448">
          <w:rPr>
            <w:szCs w:val="24"/>
          </w:rPr>
          <w:t xml:space="preserve">and redundancy </w:t>
        </w:r>
      </w:ins>
      <w:r w:rsidRPr="008E5939">
        <w:rPr>
          <w:szCs w:val="24"/>
        </w:rPr>
        <w:t>resulting in 4</w:t>
      </w:r>
      <w:r>
        <w:rPr>
          <w:szCs w:val="24"/>
        </w:rPr>
        <w:t>,</w:t>
      </w:r>
      <w:del w:id="50" w:author="Marcelo Mollinari" w:date="2020-07-19T22:03:00Z">
        <w:r w:rsidRPr="008E5939" w:rsidDel="009E3D4C">
          <w:rPr>
            <w:szCs w:val="24"/>
          </w:rPr>
          <w:delText xml:space="preserve">977 </w:delText>
        </w:r>
      </w:del>
      <w:ins w:id="51" w:author="Marcelo Mollinari" w:date="2020-07-19T22:03:00Z">
        <w:r w:rsidR="009E3D4C">
          <w:rPr>
            <w:szCs w:val="24"/>
          </w:rPr>
          <w:t>812</w:t>
        </w:r>
        <w:r w:rsidR="009E3D4C" w:rsidRPr="008E5939">
          <w:rPr>
            <w:szCs w:val="24"/>
          </w:rPr>
          <w:t xml:space="preserve"> </w:t>
        </w:r>
      </w:ins>
      <w:r w:rsidRPr="008E5939">
        <w:rPr>
          <w:szCs w:val="24"/>
        </w:rPr>
        <w:t>informative markers: 1</w:t>
      </w:r>
      <w:r>
        <w:rPr>
          <w:szCs w:val="24"/>
        </w:rPr>
        <w:t>,</w:t>
      </w:r>
      <w:r w:rsidRPr="008E5939">
        <w:rPr>
          <w:szCs w:val="24"/>
        </w:rPr>
        <w:t>3</w:t>
      </w:r>
      <w:ins w:id="52" w:author="Marcelo Mollinari" w:date="2020-07-19T22:17:00Z">
        <w:r w:rsidR="00B8250C">
          <w:rPr>
            <w:szCs w:val="24"/>
          </w:rPr>
          <w:t>11</w:t>
        </w:r>
      </w:ins>
      <w:del w:id="53" w:author="Marcelo Mollinari" w:date="2020-07-19T22:17:00Z">
        <w:r w:rsidRPr="008E5939" w:rsidDel="00B8250C">
          <w:rPr>
            <w:szCs w:val="24"/>
          </w:rPr>
          <w:delText>64</w:delText>
        </w:r>
      </w:del>
      <w:r w:rsidRPr="008E5939">
        <w:rPr>
          <w:szCs w:val="24"/>
        </w:rPr>
        <w:t xml:space="preserve"> (27.</w:t>
      </w:r>
      <w:ins w:id="54" w:author="Marcelo Mollinari" w:date="2020-07-19T22:19:00Z">
        <w:r w:rsidR="0023570C">
          <w:rPr>
            <w:szCs w:val="24"/>
          </w:rPr>
          <w:t>3</w:t>
        </w:r>
      </w:ins>
      <w:del w:id="55" w:author="Marcelo Mollinari" w:date="2020-07-19T22:17:00Z">
        <w:r w:rsidRPr="008E5939" w:rsidDel="00BE2A2D">
          <w:rPr>
            <w:szCs w:val="24"/>
          </w:rPr>
          <w:delText>4</w:delText>
        </w:r>
      </w:del>
      <w:r w:rsidRPr="008E5939">
        <w:rPr>
          <w:szCs w:val="24"/>
        </w:rPr>
        <w:t>%) simplex, 1</w:t>
      </w:r>
      <w:r>
        <w:rPr>
          <w:szCs w:val="24"/>
        </w:rPr>
        <w:t>,</w:t>
      </w:r>
      <w:ins w:id="56" w:author="Marcelo Mollinari" w:date="2020-07-19T22:17:00Z">
        <w:r w:rsidR="00BE2A2D">
          <w:rPr>
            <w:szCs w:val="24"/>
          </w:rPr>
          <w:t>2</w:t>
        </w:r>
      </w:ins>
      <w:del w:id="57" w:author="Marcelo Mollinari" w:date="2020-07-19T22:17:00Z">
        <w:r w:rsidRPr="008E5939" w:rsidDel="00BE2A2D">
          <w:rPr>
            <w:szCs w:val="24"/>
          </w:rPr>
          <w:delText>3</w:delText>
        </w:r>
      </w:del>
      <w:r w:rsidRPr="008E5939">
        <w:rPr>
          <w:szCs w:val="24"/>
        </w:rPr>
        <w:t>34 (2</w:t>
      </w:r>
      <w:ins w:id="58" w:author="Marcelo Mollinari" w:date="2020-07-19T22:18:00Z">
        <w:r w:rsidR="00BE2A2D">
          <w:rPr>
            <w:szCs w:val="24"/>
          </w:rPr>
          <w:t>5.6</w:t>
        </w:r>
      </w:ins>
      <w:del w:id="59" w:author="Marcelo Mollinari" w:date="2020-07-19T22:18:00Z">
        <w:r w:rsidRPr="008E5939" w:rsidDel="00BE2A2D">
          <w:rPr>
            <w:szCs w:val="24"/>
          </w:rPr>
          <w:delText>6.8</w:delText>
        </w:r>
      </w:del>
      <w:r w:rsidRPr="008E5939">
        <w:rPr>
          <w:szCs w:val="24"/>
        </w:rPr>
        <w:t>%) double</w:t>
      </w:r>
      <w:r w:rsidR="00383CC9">
        <w:rPr>
          <w:szCs w:val="24"/>
        </w:rPr>
        <w:t>-</w:t>
      </w:r>
      <w:r w:rsidRPr="008E5939">
        <w:rPr>
          <w:szCs w:val="24"/>
        </w:rPr>
        <w:t>simplex, and 2</w:t>
      </w:r>
      <w:r>
        <w:rPr>
          <w:szCs w:val="24"/>
        </w:rPr>
        <w:t>,</w:t>
      </w:r>
      <w:r w:rsidRPr="008E5939">
        <w:rPr>
          <w:szCs w:val="24"/>
        </w:rPr>
        <w:t>2</w:t>
      </w:r>
      <w:ins w:id="60" w:author="Marcelo Mollinari" w:date="2020-07-19T22:18:00Z">
        <w:r w:rsidR="00225ABB">
          <w:rPr>
            <w:szCs w:val="24"/>
          </w:rPr>
          <w:t>67</w:t>
        </w:r>
      </w:ins>
      <w:del w:id="61" w:author="Marcelo Mollinari" w:date="2020-07-19T22:18:00Z">
        <w:r w:rsidRPr="008E5939" w:rsidDel="00225ABB">
          <w:rPr>
            <w:szCs w:val="24"/>
          </w:rPr>
          <w:delText>79</w:delText>
        </w:r>
      </w:del>
      <w:r w:rsidRPr="008E5939">
        <w:rPr>
          <w:szCs w:val="24"/>
        </w:rPr>
        <w:t xml:space="preserve"> (4</w:t>
      </w:r>
      <w:ins w:id="62" w:author="Marcelo Mollinari" w:date="2020-07-19T22:18:00Z">
        <w:r w:rsidR="00225ABB">
          <w:rPr>
            <w:szCs w:val="24"/>
          </w:rPr>
          <w:t>7</w:t>
        </w:r>
      </w:ins>
      <w:del w:id="63" w:author="Marcelo Mollinari" w:date="2020-07-19T22:18:00Z">
        <w:r w:rsidRPr="008E5939" w:rsidDel="00225ABB">
          <w:rPr>
            <w:szCs w:val="24"/>
          </w:rPr>
          <w:delText>5</w:delText>
        </w:r>
      </w:del>
      <w:r w:rsidRPr="008E5939">
        <w:rPr>
          <w:szCs w:val="24"/>
        </w:rPr>
        <w:t>.</w:t>
      </w:r>
      <w:ins w:id="64" w:author="Marcelo Mollinari" w:date="2020-07-19T22:18:00Z">
        <w:r w:rsidR="00225ABB">
          <w:rPr>
            <w:szCs w:val="24"/>
          </w:rPr>
          <w:t>1</w:t>
        </w:r>
      </w:ins>
      <w:del w:id="65" w:author="Marcelo Mollinari" w:date="2020-07-19T22:18:00Z">
        <w:r w:rsidRPr="008E5939" w:rsidDel="00225ABB">
          <w:rPr>
            <w:szCs w:val="24"/>
          </w:rPr>
          <w:delText>8</w:delText>
        </w:r>
      </w:del>
      <w:r w:rsidRPr="008E5939">
        <w:rPr>
          <w:szCs w:val="24"/>
        </w:rPr>
        <w:t xml:space="preserve">%) multiplex (see </w:t>
      </w:r>
      <w:r w:rsidR="00FA0D56" w:rsidRPr="00FA0D56">
        <w:rPr>
          <w:szCs w:val="24"/>
        </w:rPr>
        <w:fldChar w:fldCharType="begin"/>
      </w:r>
      <w:r w:rsidR="00FA0D56" w:rsidRPr="00FA0D56">
        <w:rPr>
          <w:szCs w:val="24"/>
        </w:rPr>
        <w:instrText xml:space="preserve"> REF _Ref45228523 \h  \* MERGEFORMAT </w:instrText>
      </w:r>
      <w:r w:rsidR="00FA0D56" w:rsidRPr="00FA0D56">
        <w:rPr>
          <w:szCs w:val="24"/>
        </w:rPr>
      </w:r>
      <w:r w:rsidR="00FA0D56" w:rsidRPr="00FA0D56">
        <w:rPr>
          <w:szCs w:val="24"/>
        </w:rPr>
        <w:fldChar w:fldCharType="separate"/>
      </w:r>
      <w:r w:rsidR="00285406" w:rsidRPr="00285406">
        <w:t>Suppleme</w:t>
      </w:r>
      <w:r w:rsidR="00285406" w:rsidRPr="00285406">
        <w:t>n</w:t>
      </w:r>
      <w:r w:rsidR="00285406" w:rsidRPr="00285406">
        <w:t>tary Figure S2</w:t>
      </w:r>
      <w:r w:rsidR="00FA0D56" w:rsidRPr="00FA0D56">
        <w:rPr>
          <w:szCs w:val="24"/>
        </w:rPr>
        <w:fldChar w:fldCharType="end"/>
      </w:r>
      <w:r w:rsidRPr="008E5939">
        <w:rPr>
          <w:szCs w:val="24"/>
        </w:rPr>
        <w:t>). The complete linkage map (see</w:t>
      </w:r>
      <w:r w:rsidR="00FA0D56">
        <w:rPr>
          <w:szCs w:val="24"/>
        </w:rPr>
        <w:t xml:space="preserve"> </w:t>
      </w:r>
      <w:r w:rsidR="00FA0D56" w:rsidRPr="003221A1">
        <w:rPr>
          <w:szCs w:val="24"/>
        </w:rPr>
        <w:fldChar w:fldCharType="begin"/>
      </w:r>
      <w:r w:rsidR="00FA0D56" w:rsidRPr="003221A1">
        <w:rPr>
          <w:szCs w:val="24"/>
          <w:rPrChange w:id="66" w:author="Marcelo Mollinari" w:date="2020-07-20T11:40:00Z">
            <w:rPr>
              <w:szCs w:val="24"/>
            </w:rPr>
          </w:rPrChange>
        </w:rPr>
        <w:instrText xml:space="preserve"> REF _Ref45228482 \h  \* MERGEFORMAT </w:instrText>
      </w:r>
      <w:r w:rsidR="00FA0D56" w:rsidRPr="003221A1">
        <w:rPr>
          <w:szCs w:val="24"/>
          <w:rPrChange w:id="67" w:author="Marcelo Mollinari" w:date="2020-07-20T11:40:00Z">
            <w:rPr>
              <w:szCs w:val="24"/>
            </w:rPr>
          </w:rPrChange>
        </w:rPr>
      </w:r>
      <w:r w:rsidR="00FA0D56" w:rsidRPr="003221A1">
        <w:rPr>
          <w:szCs w:val="24"/>
          <w:rPrChange w:id="68" w:author="Marcelo Mollinari" w:date="2020-07-20T11:40:00Z">
            <w:rPr>
              <w:szCs w:val="24"/>
            </w:rPr>
          </w:rPrChange>
        </w:rPr>
        <w:fldChar w:fldCharType="separate"/>
      </w:r>
      <w:r w:rsidR="00FA0D56" w:rsidRPr="000F7AD1">
        <w:t>Supplem</w:t>
      </w:r>
      <w:r w:rsidR="00FA0D56" w:rsidRPr="000F7AD1">
        <w:t>e</w:t>
      </w:r>
      <w:r w:rsidR="00FA0D56" w:rsidRPr="000F7AD1">
        <w:t>ntary Table S</w:t>
      </w:r>
      <w:r w:rsidR="00FA0D56" w:rsidRPr="00257940">
        <w:rPr>
          <w:noProof/>
        </w:rPr>
        <w:t>1</w:t>
      </w:r>
      <w:r w:rsidR="00FA0D56" w:rsidRPr="000F7AD1">
        <w:rPr>
          <w:szCs w:val="24"/>
        </w:rPr>
        <w:fldChar w:fldCharType="end"/>
      </w:r>
      <w:r w:rsidR="00346D07" w:rsidRPr="003221A1">
        <w:rPr>
          <w:szCs w:val="24"/>
        </w:rPr>
        <w:t>,</w:t>
      </w:r>
      <w:r w:rsidRPr="000F7AD1">
        <w:rPr>
          <w:szCs w:val="24"/>
        </w:rPr>
        <w:t xml:space="preserve"> </w:t>
      </w:r>
      <w:r w:rsidR="00FA0D56" w:rsidRPr="003221A1">
        <w:rPr>
          <w:szCs w:val="24"/>
        </w:rPr>
        <w:fldChar w:fldCharType="begin"/>
      </w:r>
      <w:r w:rsidR="00FA0D56" w:rsidRPr="003221A1">
        <w:rPr>
          <w:szCs w:val="24"/>
          <w:rPrChange w:id="69" w:author="Marcelo Mollinari" w:date="2020-07-20T11:40:00Z">
            <w:rPr>
              <w:szCs w:val="24"/>
            </w:rPr>
          </w:rPrChange>
        </w:rPr>
        <w:instrText xml:space="preserve"> REF _Ref45228417 \h  \* MERGEFORMAT </w:instrText>
      </w:r>
      <w:r w:rsidR="00FA0D56" w:rsidRPr="003221A1">
        <w:rPr>
          <w:szCs w:val="24"/>
          <w:rPrChange w:id="70" w:author="Marcelo Mollinari" w:date="2020-07-20T11:40:00Z">
            <w:rPr>
              <w:szCs w:val="24"/>
            </w:rPr>
          </w:rPrChange>
        </w:rPr>
      </w:r>
      <w:r w:rsidR="00FA0D56" w:rsidRPr="003221A1">
        <w:rPr>
          <w:szCs w:val="24"/>
          <w:rPrChange w:id="71" w:author="Marcelo Mollinari" w:date="2020-07-20T11:40:00Z">
            <w:rPr>
              <w:szCs w:val="24"/>
            </w:rPr>
          </w:rPrChange>
        </w:rPr>
        <w:fldChar w:fldCharType="separate"/>
      </w:r>
      <w:r w:rsidR="00285406" w:rsidRPr="000F7AD1">
        <w:t>Supplementary Figure S3</w:t>
      </w:r>
      <w:r w:rsidR="00FA0D56" w:rsidRPr="000F7AD1">
        <w:rPr>
          <w:szCs w:val="24"/>
        </w:rPr>
        <w:fldChar w:fldCharType="end"/>
      </w:r>
      <w:r w:rsidR="00346D07" w:rsidRPr="003221A1">
        <w:rPr>
          <w:szCs w:val="24"/>
        </w:rPr>
        <w:t xml:space="preserve"> and </w:t>
      </w:r>
      <w:r w:rsidR="00346D07" w:rsidRPr="003221A1">
        <w:rPr>
          <w:szCs w:val="24"/>
        </w:rPr>
        <w:fldChar w:fldCharType="begin"/>
      </w:r>
      <w:r w:rsidR="00346D07" w:rsidRPr="003221A1">
        <w:rPr>
          <w:szCs w:val="24"/>
          <w:rPrChange w:id="72" w:author="Marcelo Mollinari" w:date="2020-07-20T11:40:00Z">
            <w:rPr>
              <w:szCs w:val="24"/>
            </w:rPr>
          </w:rPrChange>
        </w:rPr>
        <w:instrText xml:space="preserve"> REF _Ref45266835 \h  \* MERGEFORMAT </w:instrText>
      </w:r>
      <w:r w:rsidR="00346D07" w:rsidRPr="003221A1">
        <w:rPr>
          <w:szCs w:val="24"/>
          <w:rPrChange w:id="73" w:author="Marcelo Mollinari" w:date="2020-07-20T11:40:00Z">
            <w:rPr>
              <w:szCs w:val="24"/>
            </w:rPr>
          </w:rPrChange>
        </w:rPr>
      </w:r>
      <w:r w:rsidR="00346D07" w:rsidRPr="003221A1">
        <w:rPr>
          <w:szCs w:val="24"/>
          <w:rPrChange w:id="74" w:author="Marcelo Mollinari" w:date="2020-07-20T11:40:00Z">
            <w:rPr>
              <w:szCs w:val="24"/>
            </w:rPr>
          </w:rPrChange>
        </w:rPr>
        <w:fldChar w:fldCharType="separate"/>
      </w:r>
      <w:r w:rsidR="00346D07" w:rsidRPr="000F7AD1">
        <w:t>Supplementary File S</w:t>
      </w:r>
      <w:r w:rsidR="00346D07" w:rsidRPr="000F7AD1">
        <w:rPr>
          <w:noProof/>
        </w:rPr>
        <w:t>5</w:t>
      </w:r>
      <w:r w:rsidR="00346D07" w:rsidRPr="000F7AD1">
        <w:rPr>
          <w:szCs w:val="24"/>
        </w:rPr>
        <w:fldChar w:fldCharType="end"/>
      </w:r>
      <w:r w:rsidRPr="003221A1">
        <w:rPr>
          <w:szCs w:val="24"/>
        </w:rPr>
        <w:t>)</w:t>
      </w:r>
      <w:r w:rsidRPr="000F7AD1">
        <w:rPr>
          <w:szCs w:val="24"/>
        </w:rPr>
        <w:t xml:space="preserve"> consisted</w:t>
      </w:r>
      <w:r w:rsidRPr="008E5939">
        <w:rPr>
          <w:szCs w:val="24"/>
        </w:rPr>
        <w:t xml:space="preserve"> of 12 </w:t>
      </w:r>
      <w:r>
        <w:rPr>
          <w:szCs w:val="24"/>
        </w:rPr>
        <w:t>LG</w:t>
      </w:r>
      <w:r w:rsidRPr="008E5939">
        <w:rPr>
          <w:szCs w:val="24"/>
        </w:rPr>
        <w:t xml:space="preserve">s with eight haplotypes each, </w:t>
      </w:r>
      <w:r w:rsidR="0095729C">
        <w:rPr>
          <w:szCs w:val="24"/>
        </w:rPr>
        <w:t>with</w:t>
      </w:r>
      <w:r w:rsidRPr="008E5939">
        <w:rPr>
          <w:szCs w:val="24"/>
        </w:rPr>
        <w:t xml:space="preserve"> four homologs</w:t>
      </w:r>
      <w:r>
        <w:rPr>
          <w:szCs w:val="24"/>
        </w:rPr>
        <w:t xml:space="preserve"> </w:t>
      </w:r>
      <w:r w:rsidR="009C478D">
        <w:rPr>
          <w:szCs w:val="24"/>
        </w:rPr>
        <w:t xml:space="preserve">per </w:t>
      </w:r>
      <w:r>
        <w:rPr>
          <w:szCs w:val="24"/>
        </w:rPr>
        <w:t>parent</w:t>
      </w:r>
      <w:r w:rsidRPr="008E5939">
        <w:rPr>
          <w:szCs w:val="24"/>
        </w:rPr>
        <w:t>. A total of 4,</w:t>
      </w:r>
      <w:ins w:id="75" w:author="Marcelo Mollinari" w:date="2020-07-19T22:38:00Z">
        <w:r w:rsidR="00CA2EA2">
          <w:rPr>
            <w:szCs w:val="24"/>
          </w:rPr>
          <w:t>285</w:t>
        </w:r>
      </w:ins>
      <w:del w:id="76" w:author="Marcelo Mollinari" w:date="2020-07-19T22:38:00Z">
        <w:r w:rsidRPr="008E5939" w:rsidDel="00CA2EA2">
          <w:rPr>
            <w:szCs w:val="24"/>
          </w:rPr>
          <w:delText>486</w:delText>
        </w:r>
      </w:del>
      <w:r w:rsidRPr="008E5939">
        <w:rPr>
          <w:szCs w:val="24"/>
        </w:rPr>
        <w:t xml:space="preserve"> markers spanned 1,62</w:t>
      </w:r>
      <w:ins w:id="77" w:author="Marcelo Mollinari" w:date="2020-07-19T22:38:00Z">
        <w:r w:rsidR="007601E1">
          <w:rPr>
            <w:szCs w:val="24"/>
          </w:rPr>
          <w:t>9</w:t>
        </w:r>
      </w:ins>
      <w:del w:id="78" w:author="Marcelo Mollinari" w:date="2020-07-19T22:38:00Z">
        <w:r w:rsidRPr="008E5939" w:rsidDel="007601E1">
          <w:rPr>
            <w:szCs w:val="24"/>
          </w:rPr>
          <w:delText>8</w:delText>
        </w:r>
      </w:del>
      <w:r w:rsidRPr="008E5939">
        <w:rPr>
          <w:szCs w:val="24"/>
        </w:rPr>
        <w:t>.</w:t>
      </w:r>
      <w:ins w:id="79" w:author="Marcelo Mollinari" w:date="2020-07-19T22:38:00Z">
        <w:r w:rsidR="007601E1">
          <w:rPr>
            <w:szCs w:val="24"/>
          </w:rPr>
          <w:t>99</w:t>
        </w:r>
      </w:ins>
      <w:del w:id="80" w:author="Marcelo Mollinari" w:date="2020-07-19T22:38:00Z">
        <w:r w:rsidRPr="008E5939" w:rsidDel="007601E1">
          <w:rPr>
            <w:szCs w:val="24"/>
          </w:rPr>
          <w:delText>77</w:delText>
        </w:r>
      </w:del>
      <w:r w:rsidRPr="008E5939">
        <w:rPr>
          <w:szCs w:val="24"/>
        </w:rPr>
        <w:t xml:space="preserve"> cM in length, with an average density of 2.</w:t>
      </w:r>
      <w:ins w:id="81" w:author="Marcelo Mollinari" w:date="2020-07-19T22:39:00Z">
        <w:r w:rsidR="007601E1">
          <w:rPr>
            <w:szCs w:val="24"/>
          </w:rPr>
          <w:t>64</w:t>
        </w:r>
      </w:ins>
      <w:del w:id="82" w:author="Marcelo Mollinari" w:date="2020-07-19T22:38:00Z">
        <w:r w:rsidRPr="008E5939" w:rsidDel="007601E1">
          <w:rPr>
            <w:szCs w:val="24"/>
          </w:rPr>
          <w:delText>79</w:delText>
        </w:r>
      </w:del>
      <w:r w:rsidRPr="008E5939">
        <w:rPr>
          <w:szCs w:val="24"/>
        </w:rPr>
        <w:t xml:space="preserve"> </w:t>
      </w:r>
      <w:r w:rsidRPr="008E5939">
        <w:rPr>
          <w:szCs w:val="24"/>
        </w:rPr>
        <w:lastRenderedPageBreak/>
        <w:t>SNPs/</w:t>
      </w:r>
      <w:proofErr w:type="spellStart"/>
      <w:r w:rsidRPr="008E5939">
        <w:rPr>
          <w:szCs w:val="24"/>
        </w:rPr>
        <w:t>cM.</w:t>
      </w:r>
      <w:proofErr w:type="spellEnd"/>
      <w:r w:rsidRPr="008E5939">
        <w:rPr>
          <w:szCs w:val="24"/>
        </w:rPr>
        <w:t xml:space="preserve"> Linkage group lengths ranged from 10</w:t>
      </w:r>
      <w:ins w:id="83" w:author="Marcelo Mollinari" w:date="2020-07-19T22:39:00Z">
        <w:r w:rsidR="00256591">
          <w:rPr>
            <w:szCs w:val="24"/>
          </w:rPr>
          <w:t>6</w:t>
        </w:r>
      </w:ins>
      <w:del w:id="84" w:author="Marcelo Mollinari" w:date="2020-07-19T22:39:00Z">
        <w:r w:rsidRPr="008E5939" w:rsidDel="00256591">
          <w:rPr>
            <w:szCs w:val="24"/>
          </w:rPr>
          <w:delText>0</w:delText>
        </w:r>
      </w:del>
      <w:r w:rsidRPr="008E5939">
        <w:rPr>
          <w:szCs w:val="24"/>
        </w:rPr>
        <w:t>.</w:t>
      </w:r>
      <w:ins w:id="85" w:author="Marcelo Mollinari" w:date="2020-07-19T22:39:00Z">
        <w:r w:rsidR="00256591">
          <w:rPr>
            <w:szCs w:val="24"/>
          </w:rPr>
          <w:t>2</w:t>
        </w:r>
      </w:ins>
      <w:ins w:id="86" w:author="Marcelo Mollinari" w:date="2020-07-19T22:42:00Z">
        <w:r w:rsidR="004841B4">
          <w:rPr>
            <w:szCs w:val="24"/>
          </w:rPr>
          <w:t>0</w:t>
        </w:r>
      </w:ins>
      <w:del w:id="87" w:author="Marcelo Mollinari" w:date="2020-07-19T22:39:00Z">
        <w:r w:rsidRPr="008E5939" w:rsidDel="00256591">
          <w:rPr>
            <w:szCs w:val="24"/>
          </w:rPr>
          <w:delText>61</w:delText>
        </w:r>
      </w:del>
      <w:r w:rsidRPr="008E5939">
        <w:rPr>
          <w:szCs w:val="24"/>
        </w:rPr>
        <w:t xml:space="preserve"> cM (LG </w:t>
      </w:r>
      <w:ins w:id="88" w:author="Marcelo Mollinari" w:date="2020-07-19T22:39:00Z">
        <w:r w:rsidR="00256591">
          <w:rPr>
            <w:szCs w:val="24"/>
          </w:rPr>
          <w:t>5</w:t>
        </w:r>
      </w:ins>
      <w:del w:id="89" w:author="Marcelo Mollinari" w:date="2020-07-19T22:39:00Z">
        <w:r w:rsidRPr="008E5939" w:rsidDel="00256591">
          <w:rPr>
            <w:szCs w:val="24"/>
          </w:rPr>
          <w:delText>12</w:delText>
        </w:r>
      </w:del>
      <w:r w:rsidRPr="008E5939">
        <w:rPr>
          <w:szCs w:val="24"/>
        </w:rPr>
        <w:t>) to 2</w:t>
      </w:r>
      <w:ins w:id="90" w:author="Marcelo Mollinari" w:date="2020-07-19T22:41:00Z">
        <w:r w:rsidR="003A6F61">
          <w:rPr>
            <w:szCs w:val="24"/>
          </w:rPr>
          <w:t>05</w:t>
        </w:r>
      </w:ins>
      <w:del w:id="91" w:author="Marcelo Mollinari" w:date="2020-07-19T22:41:00Z">
        <w:r w:rsidRPr="008E5939" w:rsidDel="003A6F61">
          <w:rPr>
            <w:szCs w:val="24"/>
          </w:rPr>
          <w:delText>13</w:delText>
        </w:r>
      </w:del>
      <w:r w:rsidRPr="008E5939">
        <w:rPr>
          <w:szCs w:val="24"/>
        </w:rPr>
        <w:t>.</w:t>
      </w:r>
      <w:ins w:id="92" w:author="Marcelo Mollinari" w:date="2020-07-19T22:42:00Z">
        <w:r w:rsidR="004841B4">
          <w:rPr>
            <w:szCs w:val="24"/>
          </w:rPr>
          <w:t>88</w:t>
        </w:r>
      </w:ins>
      <w:del w:id="93" w:author="Marcelo Mollinari" w:date="2020-07-19T22:42:00Z">
        <w:r w:rsidRPr="008E5939" w:rsidDel="003A6F61">
          <w:rPr>
            <w:szCs w:val="24"/>
          </w:rPr>
          <w:delText>57</w:delText>
        </w:r>
      </w:del>
      <w:r w:rsidRPr="008E5939">
        <w:rPr>
          <w:szCs w:val="24"/>
        </w:rPr>
        <w:t xml:space="preserve"> cM (LG 1), with average LG length of 135.</w:t>
      </w:r>
      <w:ins w:id="94" w:author="Marcelo Mollinari" w:date="2020-07-19T22:42:00Z">
        <w:r w:rsidR="00C71096">
          <w:rPr>
            <w:szCs w:val="24"/>
          </w:rPr>
          <w:t>8</w:t>
        </w:r>
      </w:ins>
      <w:del w:id="95" w:author="Marcelo Mollinari" w:date="2020-07-19T22:42:00Z">
        <w:r w:rsidRPr="008E5939" w:rsidDel="00C71096">
          <w:rPr>
            <w:szCs w:val="24"/>
          </w:rPr>
          <w:delText>7</w:delText>
        </w:r>
      </w:del>
      <w:r w:rsidRPr="008E5939">
        <w:rPr>
          <w:szCs w:val="24"/>
        </w:rPr>
        <w:t xml:space="preserve">3 </w:t>
      </w:r>
      <w:proofErr w:type="spellStart"/>
      <w:r w:rsidRPr="008E5939">
        <w:rPr>
          <w:szCs w:val="24"/>
        </w:rPr>
        <w:t>cM.</w:t>
      </w:r>
      <w:proofErr w:type="spellEnd"/>
      <w:r w:rsidR="00346D07">
        <w:rPr>
          <w:szCs w:val="24"/>
        </w:rPr>
        <w:t xml:space="preserve"> </w:t>
      </w:r>
      <w:r w:rsidRPr="008E5939">
        <w:rPr>
          <w:szCs w:val="24"/>
        </w:rPr>
        <w:t xml:space="preserve">The scatterplots of the physical distance in </w:t>
      </w:r>
      <w:r w:rsidRPr="008E5939">
        <w:rPr>
          <w:i/>
          <w:iCs/>
          <w:szCs w:val="24"/>
        </w:rPr>
        <w:t>S. tuberosum</w:t>
      </w:r>
      <w:r w:rsidRPr="008E5939">
        <w:rPr>
          <w:szCs w:val="24"/>
        </w:rPr>
        <w:t xml:space="preserve"> genome </w:t>
      </w:r>
      <w:r>
        <w:rPr>
          <w:szCs w:val="24"/>
        </w:rPr>
        <w:t>v.</w:t>
      </w:r>
      <w:r w:rsidRPr="008E5939">
        <w:rPr>
          <w:szCs w:val="24"/>
        </w:rPr>
        <w:t xml:space="preserve"> 4.03 versus genetic distance in the 12 </w:t>
      </w:r>
      <w:r>
        <w:rPr>
          <w:szCs w:val="24"/>
        </w:rPr>
        <w:t>LG</w:t>
      </w:r>
      <w:r w:rsidRPr="008E5939">
        <w:rPr>
          <w:szCs w:val="24"/>
        </w:rPr>
        <w:t xml:space="preserve">s in B2721 population map is shown in </w:t>
      </w:r>
      <w:r w:rsidR="00FA0D56" w:rsidRPr="00FA0D56">
        <w:rPr>
          <w:szCs w:val="24"/>
        </w:rPr>
        <w:fldChar w:fldCharType="begin"/>
      </w:r>
      <w:r w:rsidR="00FA0D56" w:rsidRPr="00FA0D56">
        <w:rPr>
          <w:szCs w:val="24"/>
        </w:rPr>
        <w:instrText xml:space="preserve"> REF _Ref45228758 \h  \* MERGEFORMAT </w:instrText>
      </w:r>
      <w:r w:rsidR="00FA0D56" w:rsidRPr="00FA0D56">
        <w:rPr>
          <w:szCs w:val="24"/>
        </w:rPr>
      </w:r>
      <w:r w:rsidR="00FA0D56" w:rsidRPr="00FA0D56">
        <w:rPr>
          <w:szCs w:val="24"/>
        </w:rPr>
        <w:fldChar w:fldCharType="separate"/>
      </w:r>
      <w:r w:rsidR="00285406" w:rsidRPr="00285406">
        <w:t>Supplement</w:t>
      </w:r>
      <w:r w:rsidR="00285406" w:rsidRPr="00285406">
        <w:t>a</w:t>
      </w:r>
      <w:r w:rsidR="00285406" w:rsidRPr="00285406">
        <w:t>ry Figure S4</w:t>
      </w:r>
      <w:r w:rsidR="00FA0D56" w:rsidRPr="00FA0D56">
        <w:rPr>
          <w:szCs w:val="24"/>
        </w:rPr>
        <w:fldChar w:fldCharType="end"/>
      </w:r>
      <w:r w:rsidRPr="008E5939">
        <w:rPr>
          <w:szCs w:val="24"/>
        </w:rPr>
        <w:t>.</w:t>
      </w:r>
      <w:ins w:id="96" w:author="Marcelo Mollinari" w:date="2020-07-19T22:43:00Z">
        <w:r w:rsidR="00C71096">
          <w:rPr>
            <w:szCs w:val="24"/>
          </w:rPr>
          <w:t xml:space="preserve"> </w:t>
        </w:r>
      </w:ins>
    </w:p>
    <w:p w14:paraId="18E7FE15" w14:textId="2B4371EE" w:rsidR="00295CFF" w:rsidRDefault="007F1C33" w:rsidP="008E5939">
      <w:pPr>
        <w:spacing w:line="480" w:lineRule="auto"/>
        <w:rPr>
          <w:szCs w:val="24"/>
        </w:rPr>
      </w:pPr>
      <w:r>
        <w:rPr>
          <w:szCs w:val="24"/>
        </w:rPr>
        <w:t>T</w:t>
      </w:r>
      <w:r w:rsidR="008E5939" w:rsidRPr="008E5939">
        <w:rPr>
          <w:szCs w:val="24"/>
        </w:rPr>
        <w:t xml:space="preserve">he probabilistic pairing profiles showed no preferential pairing between homologs in both parents (see </w:t>
      </w:r>
      <w:r w:rsidR="00FA0D56" w:rsidRPr="00FA0D56">
        <w:rPr>
          <w:szCs w:val="24"/>
        </w:rPr>
        <w:fldChar w:fldCharType="begin"/>
      </w:r>
      <w:r w:rsidR="00FA0D56" w:rsidRPr="00FA0D56">
        <w:rPr>
          <w:szCs w:val="24"/>
        </w:rPr>
        <w:instrText xml:space="preserve"> REF _Ref45228790 \h  \* MERGEFORMAT </w:instrText>
      </w:r>
      <w:r w:rsidR="00FA0D56" w:rsidRPr="00FA0D56">
        <w:rPr>
          <w:szCs w:val="24"/>
        </w:rPr>
      </w:r>
      <w:r w:rsidR="00FA0D56" w:rsidRPr="00FA0D56">
        <w:rPr>
          <w:szCs w:val="24"/>
        </w:rPr>
        <w:fldChar w:fldCharType="separate"/>
      </w:r>
      <w:r w:rsidR="00285406" w:rsidRPr="00285406">
        <w:t>Supplementary Figure S5</w:t>
      </w:r>
      <w:r w:rsidR="00FA0D56" w:rsidRPr="00FA0D56">
        <w:rPr>
          <w:szCs w:val="24"/>
        </w:rPr>
        <w:fldChar w:fldCharType="end"/>
      </w:r>
      <w:r w:rsidR="008E5939" w:rsidRPr="008E5939">
        <w:rPr>
          <w:szCs w:val="24"/>
        </w:rPr>
        <w:t xml:space="preserve">). Among all meiotic configurations, </w:t>
      </w:r>
      <w:r w:rsidR="00F0071F">
        <w:rPr>
          <w:szCs w:val="24"/>
        </w:rPr>
        <w:t xml:space="preserve">only </w:t>
      </w:r>
      <w:r w:rsidR="008E5939" w:rsidRPr="008E5939">
        <w:rPr>
          <w:szCs w:val="24"/>
        </w:rPr>
        <w:t>7.</w:t>
      </w:r>
      <w:ins w:id="97" w:author="Marcelo Mollinari" w:date="2020-07-20T12:43:00Z">
        <w:r w:rsidR="00145290">
          <w:rPr>
            <w:szCs w:val="24"/>
          </w:rPr>
          <w:t>3</w:t>
        </w:r>
      </w:ins>
      <w:del w:id="98" w:author="Marcelo Mollinari" w:date="2020-07-20T12:43:00Z">
        <w:r w:rsidR="008E5939" w:rsidRPr="008E5939" w:rsidDel="00145290">
          <w:rPr>
            <w:szCs w:val="24"/>
          </w:rPr>
          <w:delText>2</w:delText>
        </w:r>
      </w:del>
      <w:r w:rsidR="008E5939" w:rsidRPr="008E5939">
        <w:rPr>
          <w:szCs w:val="24"/>
        </w:rPr>
        <w:t xml:space="preserve">% and </w:t>
      </w:r>
      <w:ins w:id="99" w:author="Marcelo Mollinari" w:date="2020-07-20T12:43:00Z">
        <w:r w:rsidR="00145290">
          <w:rPr>
            <w:szCs w:val="24"/>
          </w:rPr>
          <w:t>9</w:t>
        </w:r>
      </w:ins>
      <w:del w:id="100" w:author="Marcelo Mollinari" w:date="2020-07-20T12:43:00Z">
        <w:r w:rsidR="008E5939" w:rsidRPr="008E5939" w:rsidDel="00145290">
          <w:rPr>
            <w:szCs w:val="24"/>
          </w:rPr>
          <w:delText>8</w:delText>
        </w:r>
      </w:del>
      <w:r w:rsidR="008E5939" w:rsidRPr="008E5939">
        <w:rPr>
          <w:szCs w:val="24"/>
        </w:rPr>
        <w:t>.</w:t>
      </w:r>
      <w:ins w:id="101" w:author="Marcelo Mollinari" w:date="2020-07-20T12:43:00Z">
        <w:r w:rsidR="00145290">
          <w:rPr>
            <w:szCs w:val="24"/>
          </w:rPr>
          <w:t>8</w:t>
        </w:r>
      </w:ins>
      <w:del w:id="102" w:author="Marcelo Mollinari" w:date="2020-07-20T12:43:00Z">
        <w:r w:rsidR="008E5939" w:rsidRPr="008E5939" w:rsidDel="00145290">
          <w:rPr>
            <w:szCs w:val="24"/>
          </w:rPr>
          <w:delText>1</w:delText>
        </w:r>
      </w:del>
      <w:r w:rsidR="008E5939" w:rsidRPr="008E5939">
        <w:rPr>
          <w:szCs w:val="24"/>
        </w:rPr>
        <w:t xml:space="preserve">% were inconclusive for parents </w:t>
      </w:r>
      <w:r w:rsidR="00F0071F">
        <w:rPr>
          <w:szCs w:val="24"/>
        </w:rPr>
        <w:t>‘</w:t>
      </w:r>
      <w:r w:rsidR="008E5939" w:rsidRPr="008E5939">
        <w:rPr>
          <w:szCs w:val="24"/>
        </w:rPr>
        <w:t>Atlantic</w:t>
      </w:r>
      <w:r w:rsidR="00F0071F">
        <w:rPr>
          <w:szCs w:val="24"/>
        </w:rPr>
        <w:t>’</w:t>
      </w:r>
      <w:r w:rsidR="008E5939" w:rsidRPr="008E5939">
        <w:rPr>
          <w:szCs w:val="24"/>
        </w:rPr>
        <w:t xml:space="preserve"> and B1829</w:t>
      </w:r>
      <w:r w:rsidR="009468E6">
        <w:rPr>
          <w:szCs w:val="24"/>
        </w:rPr>
        <w:t>-5</w:t>
      </w:r>
      <w:r w:rsidR="008E5939" w:rsidRPr="008E5939">
        <w:rPr>
          <w:szCs w:val="24"/>
        </w:rPr>
        <w:t>, respectively. From the remaining configurations (</w:t>
      </w:r>
      <w:r w:rsidR="00FA0D56" w:rsidRPr="00FA0D56">
        <w:rPr>
          <w:szCs w:val="24"/>
        </w:rPr>
        <w:fldChar w:fldCharType="begin"/>
      </w:r>
      <w:r w:rsidR="00FA0D56" w:rsidRPr="00FA0D56">
        <w:rPr>
          <w:szCs w:val="24"/>
        </w:rPr>
        <w:instrText xml:space="preserve"> REF _Ref45228830 \h  \* MERGEFORMAT </w:instrText>
      </w:r>
      <w:r w:rsidR="00FA0D56" w:rsidRPr="00FA0D56">
        <w:rPr>
          <w:szCs w:val="24"/>
        </w:rPr>
      </w:r>
      <w:r w:rsidR="00FA0D56" w:rsidRPr="00FA0D56">
        <w:rPr>
          <w:szCs w:val="24"/>
        </w:rPr>
        <w:fldChar w:fldCharType="separate"/>
      </w:r>
      <w:r w:rsidR="00FA0D56" w:rsidRPr="00FA0D56">
        <w:t xml:space="preserve">Figure </w:t>
      </w:r>
      <w:r w:rsidR="00FA0D56" w:rsidRPr="00FA0D56">
        <w:rPr>
          <w:noProof/>
        </w:rPr>
        <w:t>2</w:t>
      </w:r>
      <w:r w:rsidR="00FA0D56" w:rsidRPr="00FA0D56">
        <w:rPr>
          <w:szCs w:val="24"/>
        </w:rPr>
        <w:fldChar w:fldCharType="end"/>
      </w:r>
      <w:r w:rsidR="008E5939" w:rsidRPr="008E5939">
        <w:rPr>
          <w:szCs w:val="24"/>
        </w:rPr>
        <w:t>), the percentage of cases with no crossing</w:t>
      </w:r>
      <w:r w:rsidR="00383CC9">
        <w:rPr>
          <w:szCs w:val="24"/>
        </w:rPr>
        <w:t>-</w:t>
      </w:r>
      <w:r w:rsidR="008E5939" w:rsidRPr="008E5939">
        <w:rPr>
          <w:szCs w:val="24"/>
        </w:rPr>
        <w:t xml:space="preserve">over varied from </w:t>
      </w:r>
      <w:ins w:id="103" w:author="Marcelo Mollinari" w:date="2020-07-20T13:00:00Z">
        <w:r w:rsidR="00476DED">
          <w:rPr>
            <w:szCs w:val="24"/>
          </w:rPr>
          <w:t>6.8</w:t>
        </w:r>
      </w:ins>
      <w:del w:id="104" w:author="Marcelo Mollinari" w:date="2020-07-20T13:00:00Z">
        <w:r w:rsidR="008E5939" w:rsidRPr="008E5939" w:rsidDel="00476DED">
          <w:rPr>
            <w:szCs w:val="24"/>
          </w:rPr>
          <w:delText>4.7</w:delText>
        </w:r>
      </w:del>
      <w:r w:rsidR="008E5939" w:rsidRPr="008E5939">
        <w:rPr>
          <w:szCs w:val="24"/>
        </w:rPr>
        <w:t>% (LG</w:t>
      </w:r>
      <w:r w:rsidR="00645AE8">
        <w:rPr>
          <w:szCs w:val="24"/>
        </w:rPr>
        <w:t xml:space="preserve"> </w:t>
      </w:r>
      <w:r w:rsidR="008E5939" w:rsidRPr="008E5939">
        <w:rPr>
          <w:szCs w:val="24"/>
        </w:rPr>
        <w:t xml:space="preserve">1, parent </w:t>
      </w:r>
      <w:r w:rsidR="00645AE8">
        <w:rPr>
          <w:szCs w:val="24"/>
        </w:rPr>
        <w:t>‘</w:t>
      </w:r>
      <w:r w:rsidR="008E5939" w:rsidRPr="008E5939">
        <w:rPr>
          <w:szCs w:val="24"/>
        </w:rPr>
        <w:t>Atlantic</w:t>
      </w:r>
      <w:r w:rsidR="00645AE8">
        <w:rPr>
          <w:szCs w:val="24"/>
        </w:rPr>
        <w:t>’</w:t>
      </w:r>
      <w:r w:rsidR="008E5939" w:rsidRPr="008E5939">
        <w:rPr>
          <w:szCs w:val="24"/>
        </w:rPr>
        <w:t>) to 4</w:t>
      </w:r>
      <w:ins w:id="105" w:author="Marcelo Mollinari" w:date="2020-07-20T13:00:00Z">
        <w:r w:rsidR="00476DED">
          <w:rPr>
            <w:szCs w:val="24"/>
          </w:rPr>
          <w:t>0.7</w:t>
        </w:r>
      </w:ins>
      <w:del w:id="106" w:author="Marcelo Mollinari" w:date="2020-07-20T13:00:00Z">
        <w:r w:rsidR="008E5939" w:rsidRPr="008E5939" w:rsidDel="00476DED">
          <w:rPr>
            <w:szCs w:val="24"/>
          </w:rPr>
          <w:delText>3.5</w:delText>
        </w:r>
      </w:del>
      <w:r w:rsidR="008E5939" w:rsidRPr="008E5939">
        <w:rPr>
          <w:szCs w:val="24"/>
        </w:rPr>
        <w:t>% (LG</w:t>
      </w:r>
      <w:r w:rsidR="00645AE8">
        <w:rPr>
          <w:szCs w:val="24"/>
        </w:rPr>
        <w:t xml:space="preserve"> </w:t>
      </w:r>
      <w:r w:rsidR="008E5939" w:rsidRPr="008E5939">
        <w:rPr>
          <w:szCs w:val="24"/>
        </w:rPr>
        <w:t>1</w:t>
      </w:r>
      <w:ins w:id="107" w:author="Marcelo Mollinari" w:date="2020-07-20T13:01:00Z">
        <w:r w:rsidR="004B2C58">
          <w:rPr>
            <w:szCs w:val="24"/>
          </w:rPr>
          <w:t>1</w:t>
        </w:r>
      </w:ins>
      <w:del w:id="108" w:author="Marcelo Mollinari" w:date="2020-07-20T13:01:00Z">
        <w:r w:rsidR="008E5939" w:rsidRPr="008E5939" w:rsidDel="004B2C58">
          <w:rPr>
            <w:szCs w:val="24"/>
          </w:rPr>
          <w:delText>0</w:delText>
        </w:r>
      </w:del>
      <w:r w:rsidR="008E5939" w:rsidRPr="008E5939">
        <w:rPr>
          <w:szCs w:val="24"/>
        </w:rPr>
        <w:t>, parent B1829</w:t>
      </w:r>
      <w:r w:rsidR="009468E6">
        <w:rPr>
          <w:szCs w:val="24"/>
        </w:rPr>
        <w:t>-5</w:t>
      </w:r>
      <w:r w:rsidR="008E5939" w:rsidRPr="008E5939">
        <w:rPr>
          <w:szCs w:val="24"/>
        </w:rPr>
        <w:t>), with mean 2</w:t>
      </w:r>
      <w:ins w:id="109" w:author="Marcelo Mollinari" w:date="2020-07-20T13:01:00Z">
        <w:r w:rsidR="00C16244">
          <w:rPr>
            <w:szCs w:val="24"/>
          </w:rPr>
          <w:t>4</w:t>
        </w:r>
      </w:ins>
      <w:del w:id="110" w:author="Marcelo Mollinari" w:date="2020-07-20T13:01:00Z">
        <w:r w:rsidR="008E5939" w:rsidRPr="008E5939" w:rsidDel="00C16244">
          <w:rPr>
            <w:szCs w:val="24"/>
          </w:rPr>
          <w:delText>6</w:delText>
        </w:r>
      </w:del>
      <w:r w:rsidR="008E5939" w:rsidRPr="008E5939">
        <w:rPr>
          <w:szCs w:val="24"/>
        </w:rPr>
        <w:t>.</w:t>
      </w:r>
      <w:ins w:id="111" w:author="Marcelo Mollinari" w:date="2020-07-20T13:01:00Z">
        <w:r w:rsidR="00C16244">
          <w:rPr>
            <w:szCs w:val="24"/>
          </w:rPr>
          <w:t>2</w:t>
        </w:r>
      </w:ins>
      <w:del w:id="112" w:author="Marcelo Mollinari" w:date="2020-07-20T13:01:00Z">
        <w:r w:rsidR="008E5939" w:rsidRPr="008E5939" w:rsidDel="00C16244">
          <w:rPr>
            <w:szCs w:val="24"/>
          </w:rPr>
          <w:delText>1</w:delText>
        </w:r>
      </w:del>
      <w:r w:rsidR="008E5939" w:rsidRPr="008E5939">
        <w:rPr>
          <w:szCs w:val="24"/>
        </w:rPr>
        <w:t>%. Configuration involving two chromosomes with at least one crossing</w:t>
      </w:r>
      <w:r w:rsidR="00383CC9">
        <w:rPr>
          <w:szCs w:val="24"/>
        </w:rPr>
        <w:t>-</w:t>
      </w:r>
      <w:r w:rsidR="008E5939" w:rsidRPr="008E5939">
        <w:rPr>
          <w:szCs w:val="24"/>
        </w:rPr>
        <w:t>over</w:t>
      </w:r>
      <w:r w:rsidR="00645AE8">
        <w:rPr>
          <w:szCs w:val="24"/>
        </w:rPr>
        <w:t xml:space="preserve"> (i.e. bivalent</w:t>
      </w:r>
      <w:r w:rsidR="0095729C">
        <w:rPr>
          <w:szCs w:val="24"/>
        </w:rPr>
        <w:t xml:space="preserve"> configuration</w:t>
      </w:r>
      <w:r w:rsidR="00645AE8">
        <w:rPr>
          <w:szCs w:val="24"/>
        </w:rPr>
        <w:t>s)</w:t>
      </w:r>
      <w:r w:rsidR="008E5939" w:rsidRPr="008E5939">
        <w:rPr>
          <w:szCs w:val="24"/>
        </w:rPr>
        <w:t>, were the most abundant varying from 51.0% (LG</w:t>
      </w:r>
      <w:r w:rsidR="00645AE8">
        <w:rPr>
          <w:szCs w:val="24"/>
        </w:rPr>
        <w:t xml:space="preserve"> </w:t>
      </w:r>
      <w:r w:rsidR="008E5939" w:rsidRPr="008E5939">
        <w:rPr>
          <w:szCs w:val="24"/>
        </w:rPr>
        <w:t>11, parent B1829</w:t>
      </w:r>
      <w:r w:rsidR="009468E6">
        <w:rPr>
          <w:szCs w:val="24"/>
        </w:rPr>
        <w:t>-5</w:t>
      </w:r>
      <w:r w:rsidR="008E5939" w:rsidRPr="008E5939">
        <w:rPr>
          <w:szCs w:val="24"/>
        </w:rPr>
        <w:t>) to 7</w:t>
      </w:r>
      <w:ins w:id="113" w:author="Marcelo Mollinari" w:date="2020-07-20T13:02:00Z">
        <w:r w:rsidR="005E52DD">
          <w:rPr>
            <w:szCs w:val="24"/>
          </w:rPr>
          <w:t>2</w:t>
        </w:r>
      </w:ins>
      <w:del w:id="114" w:author="Marcelo Mollinari" w:date="2020-07-20T13:02:00Z">
        <w:r w:rsidR="008E5939" w:rsidRPr="008E5939" w:rsidDel="005E52DD">
          <w:rPr>
            <w:szCs w:val="24"/>
          </w:rPr>
          <w:delText>1</w:delText>
        </w:r>
      </w:del>
      <w:r w:rsidR="008E5939" w:rsidRPr="008E5939">
        <w:rPr>
          <w:szCs w:val="24"/>
        </w:rPr>
        <w:t>.</w:t>
      </w:r>
      <w:ins w:id="115" w:author="Marcelo Mollinari" w:date="2020-07-20T13:02:00Z">
        <w:r w:rsidR="005E52DD">
          <w:rPr>
            <w:szCs w:val="24"/>
          </w:rPr>
          <w:t>4</w:t>
        </w:r>
      </w:ins>
      <w:del w:id="116" w:author="Marcelo Mollinari" w:date="2020-07-20T13:02:00Z">
        <w:r w:rsidR="008E5939" w:rsidRPr="008E5939" w:rsidDel="005E52DD">
          <w:rPr>
            <w:szCs w:val="24"/>
          </w:rPr>
          <w:delText>7</w:delText>
        </w:r>
      </w:del>
      <w:r w:rsidR="008E5939" w:rsidRPr="008E5939">
        <w:rPr>
          <w:szCs w:val="24"/>
        </w:rPr>
        <w:t>% (LG</w:t>
      </w:r>
      <w:r w:rsidR="00645AE8">
        <w:rPr>
          <w:szCs w:val="24"/>
        </w:rPr>
        <w:t xml:space="preserve"> </w:t>
      </w:r>
      <w:r w:rsidR="008E5939" w:rsidRPr="008E5939">
        <w:rPr>
          <w:szCs w:val="24"/>
        </w:rPr>
        <w:t xml:space="preserve">9, parent </w:t>
      </w:r>
      <w:r w:rsidR="00645AE8">
        <w:rPr>
          <w:szCs w:val="24"/>
        </w:rPr>
        <w:t>‘</w:t>
      </w:r>
      <w:r w:rsidR="008E5939" w:rsidRPr="008E5939">
        <w:rPr>
          <w:szCs w:val="24"/>
        </w:rPr>
        <w:t>Atlantic</w:t>
      </w:r>
      <w:r w:rsidR="00645AE8">
        <w:rPr>
          <w:szCs w:val="24"/>
        </w:rPr>
        <w:t>’</w:t>
      </w:r>
      <w:r w:rsidR="008E5939" w:rsidRPr="008E5939">
        <w:rPr>
          <w:szCs w:val="24"/>
        </w:rPr>
        <w:t>), with a mean of 6</w:t>
      </w:r>
      <w:ins w:id="117" w:author="Marcelo Mollinari" w:date="2020-07-20T13:03:00Z">
        <w:r w:rsidR="00844A8A">
          <w:rPr>
            <w:szCs w:val="24"/>
          </w:rPr>
          <w:t>2</w:t>
        </w:r>
      </w:ins>
      <w:del w:id="118" w:author="Marcelo Mollinari" w:date="2020-07-20T13:03:00Z">
        <w:r w:rsidR="008E5939" w:rsidRPr="008E5939" w:rsidDel="00844A8A">
          <w:rPr>
            <w:szCs w:val="24"/>
          </w:rPr>
          <w:delText>0</w:delText>
        </w:r>
      </w:del>
      <w:r w:rsidR="008E5939" w:rsidRPr="008E5939">
        <w:rPr>
          <w:szCs w:val="24"/>
        </w:rPr>
        <w:t>.</w:t>
      </w:r>
      <w:ins w:id="119" w:author="Marcelo Mollinari" w:date="2020-07-20T13:03:00Z">
        <w:r w:rsidR="00844A8A">
          <w:rPr>
            <w:szCs w:val="24"/>
          </w:rPr>
          <w:t>3</w:t>
        </w:r>
      </w:ins>
      <w:del w:id="120" w:author="Marcelo Mollinari" w:date="2020-07-20T13:03:00Z">
        <w:r w:rsidR="008E5939" w:rsidRPr="008E5939" w:rsidDel="00844A8A">
          <w:rPr>
            <w:szCs w:val="24"/>
          </w:rPr>
          <w:delText>7</w:delText>
        </w:r>
      </w:del>
      <w:r w:rsidR="008E5939" w:rsidRPr="008E5939">
        <w:rPr>
          <w:szCs w:val="24"/>
        </w:rPr>
        <w:t>%. Multivalent configurations, i.e., involving three or four homologs, ranged from 2.</w:t>
      </w:r>
      <w:ins w:id="121" w:author="Marcelo Mollinari" w:date="2020-07-20T13:11:00Z">
        <w:r w:rsidR="00F8735B">
          <w:rPr>
            <w:szCs w:val="24"/>
          </w:rPr>
          <w:t>2</w:t>
        </w:r>
      </w:ins>
      <w:del w:id="122" w:author="Marcelo Mollinari" w:date="2020-07-20T13:11:00Z">
        <w:r w:rsidR="008E5939" w:rsidRPr="008E5939" w:rsidDel="00F8735B">
          <w:rPr>
            <w:szCs w:val="24"/>
          </w:rPr>
          <w:delText>1</w:delText>
        </w:r>
      </w:del>
      <w:r w:rsidR="008E5939" w:rsidRPr="008E5939">
        <w:rPr>
          <w:szCs w:val="24"/>
        </w:rPr>
        <w:t>% (LG</w:t>
      </w:r>
      <w:r w:rsidR="00645AE8">
        <w:rPr>
          <w:szCs w:val="24"/>
        </w:rPr>
        <w:t xml:space="preserve"> </w:t>
      </w:r>
      <w:r w:rsidR="008E5939" w:rsidRPr="008E5939">
        <w:rPr>
          <w:szCs w:val="24"/>
        </w:rPr>
        <w:t>8, parent B1829</w:t>
      </w:r>
      <w:r w:rsidR="009468E6">
        <w:rPr>
          <w:szCs w:val="24"/>
        </w:rPr>
        <w:t>-5</w:t>
      </w:r>
      <w:r w:rsidR="008E5939" w:rsidRPr="008E5939">
        <w:rPr>
          <w:szCs w:val="24"/>
        </w:rPr>
        <w:t xml:space="preserve">) to </w:t>
      </w:r>
      <w:ins w:id="123" w:author="Marcelo Mollinari" w:date="2020-07-20T13:17:00Z">
        <w:r w:rsidR="007714AC">
          <w:rPr>
            <w:szCs w:val="24"/>
          </w:rPr>
          <w:t>3</w:t>
        </w:r>
      </w:ins>
      <w:del w:id="124" w:author="Marcelo Mollinari" w:date="2020-07-20T13:17:00Z">
        <w:r w:rsidR="008E5939" w:rsidRPr="008E5939" w:rsidDel="007714AC">
          <w:rPr>
            <w:szCs w:val="24"/>
          </w:rPr>
          <w:delText>4</w:delText>
        </w:r>
      </w:del>
      <w:ins w:id="125" w:author="Marcelo Mollinari" w:date="2020-07-20T13:11:00Z">
        <w:r w:rsidR="00F8735B">
          <w:rPr>
            <w:szCs w:val="24"/>
          </w:rPr>
          <w:t>9</w:t>
        </w:r>
      </w:ins>
      <w:del w:id="126" w:author="Marcelo Mollinari" w:date="2020-07-20T13:11:00Z">
        <w:r w:rsidR="008E5939" w:rsidRPr="008E5939" w:rsidDel="00F8735B">
          <w:rPr>
            <w:szCs w:val="24"/>
          </w:rPr>
          <w:delText>0</w:delText>
        </w:r>
      </w:del>
      <w:r w:rsidR="008E5939" w:rsidRPr="008E5939">
        <w:rPr>
          <w:szCs w:val="24"/>
        </w:rPr>
        <w:t>.</w:t>
      </w:r>
      <w:ins w:id="127" w:author="Marcelo Mollinari" w:date="2020-07-20T13:11:00Z">
        <w:r w:rsidR="00F8735B">
          <w:rPr>
            <w:szCs w:val="24"/>
          </w:rPr>
          <w:t>2</w:t>
        </w:r>
      </w:ins>
      <w:del w:id="128" w:author="Marcelo Mollinari" w:date="2020-07-20T13:11:00Z">
        <w:r w:rsidR="008E5939" w:rsidRPr="008E5939" w:rsidDel="00F8735B">
          <w:rPr>
            <w:szCs w:val="24"/>
          </w:rPr>
          <w:delText>3</w:delText>
        </w:r>
      </w:del>
      <w:r w:rsidR="008E5939" w:rsidRPr="008E5939">
        <w:rPr>
          <w:szCs w:val="24"/>
        </w:rPr>
        <w:t>% (LG</w:t>
      </w:r>
      <w:r w:rsidR="00645AE8">
        <w:rPr>
          <w:szCs w:val="24"/>
        </w:rPr>
        <w:t xml:space="preserve"> </w:t>
      </w:r>
      <w:r w:rsidR="008E5939" w:rsidRPr="008E5939">
        <w:rPr>
          <w:szCs w:val="24"/>
        </w:rPr>
        <w:t xml:space="preserve">1, parent </w:t>
      </w:r>
      <w:r w:rsidR="00645AE8">
        <w:rPr>
          <w:szCs w:val="24"/>
        </w:rPr>
        <w:t>‘</w:t>
      </w:r>
      <w:r w:rsidR="008E5939" w:rsidRPr="008E5939">
        <w:rPr>
          <w:szCs w:val="24"/>
        </w:rPr>
        <w:t>Atlantic</w:t>
      </w:r>
      <w:r w:rsidR="00645AE8">
        <w:rPr>
          <w:szCs w:val="24"/>
        </w:rPr>
        <w:t>’</w:t>
      </w:r>
      <w:r w:rsidR="008E5939" w:rsidRPr="008E5939">
        <w:rPr>
          <w:szCs w:val="24"/>
        </w:rPr>
        <w:t>), with a mean of 13.</w:t>
      </w:r>
      <w:ins w:id="129" w:author="Marcelo Mollinari" w:date="2020-07-20T13:11:00Z">
        <w:r w:rsidR="009E092E">
          <w:rPr>
            <w:szCs w:val="24"/>
          </w:rPr>
          <w:t>5</w:t>
        </w:r>
      </w:ins>
      <w:del w:id="130" w:author="Marcelo Mollinari" w:date="2020-07-20T13:11:00Z">
        <w:r w:rsidR="008E5939" w:rsidRPr="008E5939" w:rsidDel="009E092E">
          <w:rPr>
            <w:szCs w:val="24"/>
          </w:rPr>
          <w:delText>2</w:delText>
        </w:r>
      </w:del>
      <w:r w:rsidR="008E5939" w:rsidRPr="008E5939">
        <w:rPr>
          <w:szCs w:val="24"/>
        </w:rPr>
        <w:t>%.</w:t>
      </w:r>
    </w:p>
    <w:p w14:paraId="18AE56C6" w14:textId="7BFA676D" w:rsidR="0053562A" w:rsidRDefault="0053562A" w:rsidP="008E5939">
      <w:pPr>
        <w:spacing w:line="480" w:lineRule="auto"/>
        <w:rPr>
          <w:szCs w:val="24"/>
        </w:rPr>
      </w:pPr>
    </w:p>
    <w:p w14:paraId="505EB749" w14:textId="3ED3576D" w:rsidR="0053562A" w:rsidRPr="0053562A" w:rsidRDefault="008F6F07" w:rsidP="0053562A">
      <w:pPr>
        <w:keepNext/>
      </w:pPr>
      <w:del w:id="131" w:author="Marcelo Mollinari" w:date="2020-07-20T12:56:00Z">
        <w:r w:rsidDel="008F0ABD">
          <w:rPr>
            <w:noProof/>
          </w:rPr>
          <w:lastRenderedPageBreak/>
          <w:drawing>
            <wp:inline distT="0" distB="0" distL="0" distR="0" wp14:anchorId="308FB758" wp14:editId="331674F0">
              <wp:extent cx="6208395" cy="3693160"/>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208395" cy="3693160"/>
                      </a:xfrm>
                      <a:prstGeom prst="rect">
                        <a:avLst/>
                      </a:prstGeom>
                      <a:noFill/>
                      <a:ln>
                        <a:noFill/>
                      </a:ln>
                    </pic:spPr>
                  </pic:pic>
                </a:graphicData>
              </a:graphic>
            </wp:inline>
          </w:drawing>
        </w:r>
      </w:del>
      <w:ins w:id="132" w:author="Marcelo Mollinari" w:date="2020-07-20T12:56:00Z">
        <w:r w:rsidR="008F0ABD">
          <w:rPr>
            <w:noProof/>
          </w:rPr>
          <w:drawing>
            <wp:inline distT="0" distB="0" distL="0" distR="0" wp14:anchorId="4CCDB95A" wp14:editId="3F89D401">
              <wp:extent cx="6208395" cy="381190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08395" cy="3811905"/>
                      </a:xfrm>
                      <a:prstGeom prst="rect">
                        <a:avLst/>
                      </a:prstGeom>
                    </pic:spPr>
                  </pic:pic>
                </a:graphicData>
              </a:graphic>
            </wp:inline>
          </w:drawing>
        </w:r>
      </w:ins>
    </w:p>
    <w:p w14:paraId="39439B59" w14:textId="2EF386A5" w:rsidR="0053562A" w:rsidRPr="00D91B28" w:rsidRDefault="0053562A" w:rsidP="0053562A">
      <w:pPr>
        <w:pStyle w:val="Caption"/>
        <w:keepLines/>
        <w:rPr>
          <w:rFonts w:eastAsia="Times New Roman"/>
          <w:lang w:eastAsia="en-GB"/>
        </w:rPr>
      </w:pPr>
      <w:bookmarkStart w:id="133" w:name="_Ref45228830"/>
      <w:r w:rsidRPr="00D91B28">
        <w:rPr>
          <w:b/>
          <w:bCs w:val="0"/>
        </w:rPr>
        <w:t xml:space="preserve">Figure </w:t>
      </w:r>
      <w:r w:rsidRPr="00D91B28">
        <w:rPr>
          <w:b/>
          <w:bCs w:val="0"/>
        </w:rPr>
        <w:fldChar w:fldCharType="begin"/>
      </w:r>
      <w:r w:rsidRPr="00D91B28">
        <w:rPr>
          <w:b/>
          <w:bCs w:val="0"/>
        </w:rPr>
        <w:instrText xml:space="preserve"> SEQ Figure \* ARABIC </w:instrText>
      </w:r>
      <w:r w:rsidRPr="00D91B28">
        <w:rPr>
          <w:b/>
          <w:bCs w:val="0"/>
        </w:rPr>
        <w:fldChar w:fldCharType="separate"/>
      </w:r>
      <w:r w:rsidRPr="00D91B28">
        <w:rPr>
          <w:b/>
          <w:bCs w:val="0"/>
          <w:noProof/>
        </w:rPr>
        <w:t>2</w:t>
      </w:r>
      <w:r w:rsidRPr="00D91B28">
        <w:rPr>
          <w:b/>
          <w:bCs w:val="0"/>
          <w:noProof/>
        </w:rPr>
        <w:fldChar w:fldCharType="end"/>
      </w:r>
      <w:bookmarkEnd w:id="133"/>
      <w:r w:rsidRPr="00D91B28">
        <w:rPr>
          <w:b/>
          <w:bCs w:val="0"/>
        </w:rPr>
        <w:t xml:space="preserve">. </w:t>
      </w:r>
      <w:r w:rsidRPr="0053562A">
        <w:t>Distribution of number of homologs involved in a recombination chain.</w:t>
      </w:r>
    </w:p>
    <w:p w14:paraId="52B61278" w14:textId="77777777" w:rsidR="0053562A" w:rsidRDefault="0053562A" w:rsidP="008E5939">
      <w:pPr>
        <w:spacing w:line="480" w:lineRule="auto"/>
        <w:rPr>
          <w:szCs w:val="24"/>
        </w:rPr>
      </w:pPr>
    </w:p>
    <w:p w14:paraId="10A3B5F9" w14:textId="6D6A0D4E" w:rsidR="00117666" w:rsidRPr="00FA763C" w:rsidRDefault="002D1375" w:rsidP="008A6DD8">
      <w:pPr>
        <w:pStyle w:val="Heading2"/>
        <w:spacing w:line="480" w:lineRule="auto"/>
      </w:pPr>
      <w:r>
        <w:t xml:space="preserve">Multiple </w:t>
      </w:r>
      <w:r w:rsidR="00C829CD" w:rsidRPr="00FA763C">
        <w:t>QTL mapping</w:t>
      </w:r>
      <w:r w:rsidR="000253F9">
        <w:t xml:space="preserve"> and </w:t>
      </w:r>
      <w:r w:rsidR="002364C6">
        <w:t>candidate genes</w:t>
      </w:r>
    </w:p>
    <w:p w14:paraId="6CC5E70F" w14:textId="2A216063" w:rsidR="00F440E7" w:rsidRDefault="00D93318" w:rsidP="007F388A">
      <w:pPr>
        <w:spacing w:line="480" w:lineRule="auto"/>
        <w:rPr>
          <w:szCs w:val="24"/>
        </w:rPr>
      </w:pPr>
      <w:r>
        <w:rPr>
          <w:szCs w:val="24"/>
        </w:rPr>
        <w:t>From the REMIM analysis, a</w:t>
      </w:r>
      <w:r w:rsidR="008A306E" w:rsidRPr="00204E15">
        <w:rPr>
          <w:szCs w:val="24"/>
        </w:rPr>
        <w:t xml:space="preserve"> total of </w:t>
      </w:r>
      <w:r w:rsidR="00CF3079" w:rsidRPr="00204E15">
        <w:rPr>
          <w:szCs w:val="24"/>
        </w:rPr>
        <w:t>2</w:t>
      </w:r>
      <w:r w:rsidR="000A4754">
        <w:rPr>
          <w:szCs w:val="24"/>
        </w:rPr>
        <w:t>1</w:t>
      </w:r>
      <w:r w:rsidR="008A306E" w:rsidRPr="00204E15">
        <w:rPr>
          <w:szCs w:val="24"/>
        </w:rPr>
        <w:t xml:space="preserve"> QTL were mapped</w:t>
      </w:r>
      <w:r w:rsidR="00CF3079" w:rsidRPr="00204E15">
        <w:rPr>
          <w:szCs w:val="24"/>
        </w:rPr>
        <w:t xml:space="preserve"> in 1</w:t>
      </w:r>
      <w:r w:rsidR="007F388A">
        <w:rPr>
          <w:szCs w:val="24"/>
        </w:rPr>
        <w:t>5</w:t>
      </w:r>
      <w:r w:rsidR="00CF3079" w:rsidRPr="00204E15">
        <w:rPr>
          <w:szCs w:val="24"/>
        </w:rPr>
        <w:t xml:space="preserve"> out of 27 evaluated trait-year combinations</w:t>
      </w:r>
      <w:r w:rsidR="00C002F1" w:rsidRPr="00204E15">
        <w:rPr>
          <w:szCs w:val="24"/>
        </w:rPr>
        <w:t xml:space="preserve"> (</w:t>
      </w:r>
      <w:r w:rsidR="00C002F1" w:rsidRPr="00204E15">
        <w:rPr>
          <w:szCs w:val="24"/>
        </w:rPr>
        <w:fldChar w:fldCharType="begin"/>
      </w:r>
      <w:r w:rsidR="00C002F1" w:rsidRPr="00204E15">
        <w:rPr>
          <w:szCs w:val="24"/>
        </w:rPr>
        <w:instrText xml:space="preserve"> REF _Ref30868241 \h </w:instrText>
      </w:r>
      <w:r w:rsidR="00204E15" w:rsidRPr="00204E15">
        <w:rPr>
          <w:szCs w:val="24"/>
        </w:rPr>
        <w:instrText xml:space="preserve"> \* MERGEFORMAT </w:instrText>
      </w:r>
      <w:r w:rsidR="00C002F1" w:rsidRPr="00204E15">
        <w:rPr>
          <w:szCs w:val="24"/>
        </w:rPr>
      </w:r>
      <w:r w:rsidR="00C002F1" w:rsidRPr="00204E15">
        <w:rPr>
          <w:szCs w:val="24"/>
        </w:rPr>
        <w:fldChar w:fldCharType="separate"/>
      </w:r>
      <w:r w:rsidR="00C002F1" w:rsidRPr="00204E15">
        <w:rPr>
          <w:szCs w:val="24"/>
        </w:rPr>
        <w:t>Table 1</w:t>
      </w:r>
      <w:r w:rsidR="00C002F1" w:rsidRPr="00204E15">
        <w:rPr>
          <w:szCs w:val="24"/>
        </w:rPr>
        <w:fldChar w:fldCharType="end"/>
      </w:r>
      <w:r w:rsidR="0095422D">
        <w:rPr>
          <w:szCs w:val="24"/>
        </w:rPr>
        <w:t xml:space="preserve">; see </w:t>
      </w:r>
      <w:r w:rsidR="0095422D" w:rsidRPr="0095422D">
        <w:rPr>
          <w:szCs w:val="24"/>
        </w:rPr>
        <w:fldChar w:fldCharType="begin"/>
      </w:r>
      <w:r w:rsidR="0095422D" w:rsidRPr="0095422D">
        <w:rPr>
          <w:szCs w:val="24"/>
        </w:rPr>
        <w:instrText xml:space="preserve"> REF _Ref30869459 \h  \* MERGEFORMAT </w:instrText>
      </w:r>
      <w:r w:rsidR="0095422D" w:rsidRPr="0095422D">
        <w:rPr>
          <w:szCs w:val="24"/>
        </w:rPr>
      </w:r>
      <w:r w:rsidR="0095422D" w:rsidRPr="0095422D">
        <w:rPr>
          <w:szCs w:val="24"/>
        </w:rPr>
        <w:fldChar w:fldCharType="separate"/>
      </w:r>
      <w:r w:rsidR="00285406" w:rsidRPr="00285406">
        <w:t>Supplementary Figure S6</w:t>
      </w:r>
      <w:r w:rsidR="0095422D" w:rsidRPr="0095422D">
        <w:rPr>
          <w:szCs w:val="24"/>
        </w:rPr>
        <w:fldChar w:fldCharType="end"/>
      </w:r>
      <w:r w:rsidR="00C002F1" w:rsidRPr="00204E15">
        <w:rPr>
          <w:szCs w:val="24"/>
        </w:rPr>
        <w:t xml:space="preserve">). </w:t>
      </w:r>
      <w:r w:rsidR="00370E59">
        <w:rPr>
          <w:szCs w:val="24"/>
        </w:rPr>
        <w:t>O</w:t>
      </w:r>
      <w:r w:rsidR="00C002F1" w:rsidRPr="00204E15">
        <w:rPr>
          <w:szCs w:val="24"/>
        </w:rPr>
        <w:t>nly one QTL</w:t>
      </w:r>
      <w:r w:rsidR="00055727">
        <w:rPr>
          <w:szCs w:val="24"/>
        </w:rPr>
        <w:t xml:space="preserve"> </w:t>
      </w:r>
      <w:r w:rsidR="00370E59">
        <w:rPr>
          <w:szCs w:val="24"/>
        </w:rPr>
        <w:t xml:space="preserve">was detected for </w:t>
      </w:r>
      <w:r w:rsidR="007F388A">
        <w:rPr>
          <w:szCs w:val="24"/>
        </w:rPr>
        <w:t>1</w:t>
      </w:r>
      <w:r w:rsidR="000A4754">
        <w:rPr>
          <w:szCs w:val="24"/>
        </w:rPr>
        <w:t>0</w:t>
      </w:r>
      <w:r w:rsidR="00370E59" w:rsidRPr="00204E15">
        <w:rPr>
          <w:szCs w:val="24"/>
        </w:rPr>
        <w:t xml:space="preserve"> phenotypes </w:t>
      </w:r>
      <w:r w:rsidR="00055727">
        <w:rPr>
          <w:szCs w:val="24"/>
        </w:rPr>
        <w:t>each</w:t>
      </w:r>
      <w:r w:rsidR="00C002F1" w:rsidRPr="00204E15">
        <w:rPr>
          <w:szCs w:val="24"/>
        </w:rPr>
        <w:t xml:space="preserve"> (</w:t>
      </w:r>
      <w:r w:rsidR="008C53EC">
        <w:rPr>
          <w:szCs w:val="24"/>
        </w:rPr>
        <w:t xml:space="preserve">for </w:t>
      </w:r>
      <w:r w:rsidR="007F388A" w:rsidRPr="007F388A">
        <w:rPr>
          <w:szCs w:val="24"/>
        </w:rPr>
        <w:t>PY06</w:t>
      </w:r>
      <w:r w:rsidR="007F388A">
        <w:rPr>
          <w:szCs w:val="24"/>
        </w:rPr>
        <w:t xml:space="preserve">, </w:t>
      </w:r>
      <w:r w:rsidR="007F388A" w:rsidRPr="007F388A">
        <w:rPr>
          <w:szCs w:val="24"/>
        </w:rPr>
        <w:t>PY08</w:t>
      </w:r>
      <w:r w:rsidR="007F388A">
        <w:rPr>
          <w:szCs w:val="24"/>
        </w:rPr>
        <w:t xml:space="preserve">, </w:t>
      </w:r>
      <w:r w:rsidR="007F388A" w:rsidRPr="007F388A">
        <w:rPr>
          <w:szCs w:val="24"/>
        </w:rPr>
        <w:t>SG07</w:t>
      </w:r>
      <w:r w:rsidR="007F388A">
        <w:rPr>
          <w:szCs w:val="24"/>
        </w:rPr>
        <w:t xml:space="preserve">, </w:t>
      </w:r>
      <w:r w:rsidR="007F388A" w:rsidRPr="007F388A">
        <w:rPr>
          <w:szCs w:val="24"/>
        </w:rPr>
        <w:t>SG08</w:t>
      </w:r>
      <w:r w:rsidR="007F388A">
        <w:rPr>
          <w:szCs w:val="24"/>
        </w:rPr>
        <w:t xml:space="preserve">, </w:t>
      </w:r>
      <w:r w:rsidR="007F388A" w:rsidRPr="007F388A">
        <w:rPr>
          <w:szCs w:val="24"/>
        </w:rPr>
        <w:t>ST07</w:t>
      </w:r>
      <w:r w:rsidR="007F388A">
        <w:rPr>
          <w:szCs w:val="24"/>
        </w:rPr>
        <w:t xml:space="preserve">, </w:t>
      </w:r>
      <w:r w:rsidR="007F388A" w:rsidRPr="007F388A">
        <w:rPr>
          <w:szCs w:val="24"/>
        </w:rPr>
        <w:t>ST08</w:t>
      </w:r>
      <w:r w:rsidR="007F388A">
        <w:rPr>
          <w:szCs w:val="24"/>
        </w:rPr>
        <w:t xml:space="preserve">, </w:t>
      </w:r>
      <w:r w:rsidR="007F388A" w:rsidRPr="007F388A">
        <w:rPr>
          <w:szCs w:val="24"/>
        </w:rPr>
        <w:t>NS06</w:t>
      </w:r>
      <w:r w:rsidR="007F388A">
        <w:rPr>
          <w:szCs w:val="24"/>
        </w:rPr>
        <w:t xml:space="preserve">, </w:t>
      </w:r>
      <w:r w:rsidR="007F388A" w:rsidRPr="007F388A">
        <w:rPr>
          <w:szCs w:val="24"/>
        </w:rPr>
        <w:t>NS08</w:t>
      </w:r>
      <w:r w:rsidR="007F388A">
        <w:rPr>
          <w:szCs w:val="24"/>
        </w:rPr>
        <w:t xml:space="preserve">, </w:t>
      </w:r>
      <w:r w:rsidR="007F388A" w:rsidRPr="007F388A">
        <w:rPr>
          <w:szCs w:val="24"/>
        </w:rPr>
        <w:t>NI06</w:t>
      </w:r>
      <w:r w:rsidR="000A4754">
        <w:rPr>
          <w:szCs w:val="24"/>
        </w:rPr>
        <w:t xml:space="preserve"> </w:t>
      </w:r>
      <w:r w:rsidR="007F388A">
        <w:rPr>
          <w:szCs w:val="24"/>
        </w:rPr>
        <w:t xml:space="preserve">and </w:t>
      </w:r>
      <w:r w:rsidR="007F388A" w:rsidRPr="007F388A">
        <w:rPr>
          <w:szCs w:val="24"/>
        </w:rPr>
        <w:t>NI08</w:t>
      </w:r>
      <w:r w:rsidR="00C002F1" w:rsidRPr="00204E15">
        <w:rPr>
          <w:szCs w:val="24"/>
        </w:rPr>
        <w:t xml:space="preserve">), and the </w:t>
      </w:r>
      <w:r w:rsidR="005D6B04">
        <w:rPr>
          <w:szCs w:val="24"/>
        </w:rPr>
        <w:t>other</w:t>
      </w:r>
      <w:r w:rsidR="00C002F1" w:rsidRPr="00204E15">
        <w:rPr>
          <w:szCs w:val="24"/>
        </w:rPr>
        <w:t xml:space="preserve"> </w:t>
      </w:r>
      <w:r w:rsidR="000A4754">
        <w:rPr>
          <w:szCs w:val="24"/>
        </w:rPr>
        <w:t>five</w:t>
      </w:r>
      <w:r w:rsidR="00C002F1" w:rsidRPr="00204E15">
        <w:rPr>
          <w:szCs w:val="24"/>
        </w:rPr>
        <w:t xml:space="preserve"> </w:t>
      </w:r>
      <w:r w:rsidR="005D6B04">
        <w:rPr>
          <w:szCs w:val="24"/>
        </w:rPr>
        <w:t xml:space="preserve">phenotypes </w:t>
      </w:r>
      <w:r w:rsidR="00C002F1" w:rsidRPr="00204E15">
        <w:rPr>
          <w:szCs w:val="24"/>
        </w:rPr>
        <w:t>have shown two (</w:t>
      </w:r>
      <w:r w:rsidR="008C53EC">
        <w:rPr>
          <w:szCs w:val="24"/>
        </w:rPr>
        <w:t xml:space="preserve">for </w:t>
      </w:r>
      <w:r w:rsidR="007F388A" w:rsidRPr="007F388A">
        <w:rPr>
          <w:szCs w:val="24"/>
        </w:rPr>
        <w:t>FM07</w:t>
      </w:r>
      <w:r w:rsidR="007F388A">
        <w:rPr>
          <w:szCs w:val="24"/>
        </w:rPr>
        <w:t xml:space="preserve">, </w:t>
      </w:r>
      <w:r w:rsidR="007F388A" w:rsidRPr="007F388A">
        <w:rPr>
          <w:szCs w:val="24"/>
        </w:rPr>
        <w:t>FM14</w:t>
      </w:r>
      <w:r w:rsidR="007F388A">
        <w:rPr>
          <w:szCs w:val="24"/>
        </w:rPr>
        <w:t xml:space="preserve">, </w:t>
      </w:r>
      <w:r w:rsidR="007F388A" w:rsidRPr="007F388A">
        <w:rPr>
          <w:szCs w:val="24"/>
        </w:rPr>
        <w:t>SG06</w:t>
      </w:r>
      <w:r w:rsidR="000A4754">
        <w:rPr>
          <w:szCs w:val="24"/>
        </w:rPr>
        <w:t xml:space="preserve"> and NI07</w:t>
      </w:r>
      <w:r w:rsidR="00C002F1" w:rsidRPr="00204E15">
        <w:rPr>
          <w:szCs w:val="24"/>
        </w:rPr>
        <w:t>)</w:t>
      </w:r>
      <w:r w:rsidR="007F388A">
        <w:rPr>
          <w:szCs w:val="24"/>
        </w:rPr>
        <w:t xml:space="preserve"> or three (for </w:t>
      </w:r>
      <w:r w:rsidR="007F388A" w:rsidRPr="007F388A">
        <w:rPr>
          <w:szCs w:val="24"/>
        </w:rPr>
        <w:t>FM08</w:t>
      </w:r>
      <w:r w:rsidR="007F388A">
        <w:rPr>
          <w:szCs w:val="24"/>
        </w:rPr>
        <w:t>) QTL each</w:t>
      </w:r>
      <w:r w:rsidR="00C002F1" w:rsidRPr="00204E15">
        <w:rPr>
          <w:szCs w:val="24"/>
        </w:rPr>
        <w:t>. No QTL were mapped for the remaining</w:t>
      </w:r>
      <w:r w:rsidR="00131CDF">
        <w:rPr>
          <w:szCs w:val="24"/>
        </w:rPr>
        <w:t xml:space="preserve"> 1</w:t>
      </w:r>
      <w:r w:rsidR="007F388A">
        <w:rPr>
          <w:szCs w:val="24"/>
        </w:rPr>
        <w:t>2</w:t>
      </w:r>
      <w:r w:rsidR="00C002F1" w:rsidRPr="00204E15">
        <w:rPr>
          <w:szCs w:val="24"/>
        </w:rPr>
        <w:t xml:space="preserve"> phenotypes (</w:t>
      </w:r>
      <w:r w:rsidR="00C002F1" w:rsidRPr="00F87F60">
        <w:rPr>
          <w:szCs w:val="24"/>
        </w:rPr>
        <w:t xml:space="preserve">PY07, PY14, SG14, </w:t>
      </w:r>
      <w:r w:rsidR="008F3B1A">
        <w:rPr>
          <w:szCs w:val="24"/>
        </w:rPr>
        <w:t xml:space="preserve">DM06, DM07, DM08, </w:t>
      </w:r>
      <w:r w:rsidR="00C002F1" w:rsidRPr="00F87F60">
        <w:rPr>
          <w:szCs w:val="24"/>
        </w:rPr>
        <w:t xml:space="preserve">DM14, ST06, </w:t>
      </w:r>
      <w:r w:rsidR="007F388A">
        <w:rPr>
          <w:szCs w:val="24"/>
        </w:rPr>
        <w:t xml:space="preserve">ST14, </w:t>
      </w:r>
      <w:r w:rsidR="00C002F1" w:rsidRPr="00F87F60">
        <w:rPr>
          <w:szCs w:val="24"/>
        </w:rPr>
        <w:t xml:space="preserve">NS07, NS14 </w:t>
      </w:r>
      <w:r w:rsidR="008C53EC" w:rsidRPr="00F87F60">
        <w:rPr>
          <w:szCs w:val="24"/>
        </w:rPr>
        <w:t>and</w:t>
      </w:r>
      <w:r w:rsidR="00C002F1" w:rsidRPr="00F87F60">
        <w:rPr>
          <w:szCs w:val="24"/>
        </w:rPr>
        <w:t xml:space="preserve"> NI14</w:t>
      </w:r>
      <w:r w:rsidR="00C002F1" w:rsidRPr="00204E15">
        <w:rPr>
          <w:szCs w:val="24"/>
        </w:rPr>
        <w:t>)</w:t>
      </w:r>
      <w:r w:rsidR="0042216C">
        <w:rPr>
          <w:szCs w:val="24"/>
        </w:rPr>
        <w:t>, mostly from years 2006 and 2014</w:t>
      </w:r>
      <w:r w:rsidR="00C002F1" w:rsidRPr="00204E15">
        <w:rPr>
          <w:szCs w:val="24"/>
        </w:rPr>
        <w:t>.</w:t>
      </w:r>
      <w:r w:rsidR="000C25B7" w:rsidRPr="00204E15">
        <w:rPr>
          <w:szCs w:val="24"/>
        </w:rPr>
        <w:t xml:space="preserve"> </w:t>
      </w:r>
      <w:r w:rsidR="008F3B1A">
        <w:rPr>
          <w:szCs w:val="24"/>
        </w:rPr>
        <w:t>Ten</w:t>
      </w:r>
      <w:r w:rsidR="000C25B7" w:rsidRPr="00204E15">
        <w:rPr>
          <w:szCs w:val="24"/>
        </w:rPr>
        <w:t xml:space="preserve"> QTL were mapped on LG 5, </w:t>
      </w:r>
      <w:r w:rsidR="008F3B1A">
        <w:rPr>
          <w:szCs w:val="24"/>
        </w:rPr>
        <w:t xml:space="preserve">four on LG 1, </w:t>
      </w:r>
      <w:r w:rsidR="000C25B7" w:rsidRPr="00204E15">
        <w:rPr>
          <w:szCs w:val="24"/>
        </w:rPr>
        <w:t xml:space="preserve">three on LG </w:t>
      </w:r>
      <w:r w:rsidR="008F3B1A">
        <w:rPr>
          <w:szCs w:val="24"/>
        </w:rPr>
        <w:t>7</w:t>
      </w:r>
      <w:r w:rsidR="000C25B7" w:rsidRPr="00204E15">
        <w:rPr>
          <w:szCs w:val="24"/>
        </w:rPr>
        <w:t xml:space="preserve">, and one on LGs </w:t>
      </w:r>
      <w:r w:rsidR="008F3B1A">
        <w:rPr>
          <w:szCs w:val="24"/>
        </w:rPr>
        <w:t>2</w:t>
      </w:r>
      <w:r w:rsidR="000C25B7" w:rsidRPr="00204E15">
        <w:rPr>
          <w:szCs w:val="24"/>
        </w:rPr>
        <w:t xml:space="preserve">, </w:t>
      </w:r>
      <w:r w:rsidR="008F3B1A">
        <w:rPr>
          <w:szCs w:val="24"/>
        </w:rPr>
        <w:t>3, 4</w:t>
      </w:r>
      <w:r w:rsidR="000C25B7" w:rsidRPr="00204E15">
        <w:rPr>
          <w:szCs w:val="24"/>
        </w:rPr>
        <w:t xml:space="preserve"> and </w:t>
      </w:r>
      <w:r w:rsidR="008F3B1A">
        <w:rPr>
          <w:szCs w:val="24"/>
        </w:rPr>
        <w:t>9</w:t>
      </w:r>
      <w:r w:rsidR="00662E83">
        <w:rPr>
          <w:szCs w:val="24"/>
        </w:rPr>
        <w:t xml:space="preserve"> each</w:t>
      </w:r>
      <w:r w:rsidR="00892032">
        <w:rPr>
          <w:szCs w:val="24"/>
        </w:rPr>
        <w:t>.</w:t>
      </w:r>
      <w:r w:rsidR="00AF7A6F">
        <w:rPr>
          <w:szCs w:val="24"/>
        </w:rPr>
        <w:t xml:space="preserve"> QTL </w:t>
      </w:r>
      <w:r w:rsidR="00662E83">
        <w:rPr>
          <w:szCs w:val="24"/>
        </w:rPr>
        <w:t>heritability</w:t>
      </w:r>
      <w:r w:rsidR="00AF7A6F">
        <w:rPr>
          <w:szCs w:val="24"/>
        </w:rPr>
        <w:t xml:space="preserve"> (</w:t>
      </w:r>
      <m:oMath>
        <m:sSubSup>
          <m:sSubSupPr>
            <m:ctrlPr>
              <w:rPr>
                <w:rFonts w:ascii="Cambria Math" w:hAnsi="Cambria Math"/>
                <w:i/>
                <w:szCs w:val="24"/>
              </w:rPr>
            </m:ctrlPr>
          </m:sSubSupPr>
          <m:e>
            <m:r>
              <w:rPr>
                <w:rFonts w:ascii="Cambria Math" w:hAnsi="Cambria Math"/>
                <w:szCs w:val="24"/>
              </w:rPr>
              <m:t>h</m:t>
            </m:r>
          </m:e>
          <m:sub>
            <m:r>
              <m:rPr>
                <m:sty m:val="p"/>
              </m:rPr>
              <w:rPr>
                <w:rFonts w:ascii="Cambria Math" w:hAnsi="Cambria Math"/>
                <w:szCs w:val="24"/>
              </w:rPr>
              <m:t>QTL</m:t>
            </m:r>
          </m:sub>
          <m:sup>
            <m:r>
              <w:rPr>
                <w:rFonts w:ascii="Cambria Math" w:hAnsi="Cambria Math"/>
                <w:szCs w:val="24"/>
              </w:rPr>
              <m:t>2</m:t>
            </m:r>
          </m:sup>
        </m:sSubSup>
      </m:oMath>
      <w:r w:rsidR="00AF7A6F">
        <w:rPr>
          <w:rFonts w:eastAsiaTheme="minorEastAsia"/>
          <w:szCs w:val="24"/>
        </w:rPr>
        <w:t>)</w:t>
      </w:r>
      <w:r w:rsidR="00055727">
        <w:rPr>
          <w:rFonts w:eastAsiaTheme="minorEastAsia"/>
          <w:szCs w:val="24"/>
        </w:rPr>
        <w:t xml:space="preserve"> </w:t>
      </w:r>
      <w:r w:rsidR="00AF7A6F">
        <w:rPr>
          <w:rFonts w:eastAsiaTheme="minorEastAsia"/>
          <w:szCs w:val="24"/>
        </w:rPr>
        <w:t xml:space="preserve">ranged from </w:t>
      </w:r>
      <w:r w:rsidR="000A4754">
        <w:rPr>
          <w:rFonts w:eastAsiaTheme="minorEastAsia"/>
          <w:szCs w:val="24"/>
        </w:rPr>
        <w:t>7.1%</w:t>
      </w:r>
      <w:r w:rsidR="00AF7A6F">
        <w:rPr>
          <w:rFonts w:eastAsiaTheme="minorEastAsia"/>
          <w:szCs w:val="24"/>
        </w:rPr>
        <w:t xml:space="preserve"> (FM08 on LG 7) to </w:t>
      </w:r>
      <w:r w:rsidR="000A4754">
        <w:rPr>
          <w:rFonts w:eastAsiaTheme="minorEastAsia"/>
          <w:szCs w:val="24"/>
        </w:rPr>
        <w:t>64.0%</w:t>
      </w:r>
      <w:r w:rsidR="00AF7A6F">
        <w:rPr>
          <w:rFonts w:eastAsiaTheme="minorEastAsia"/>
          <w:szCs w:val="24"/>
        </w:rPr>
        <w:t xml:space="preserve"> (FM 08 on LG 5)</w:t>
      </w:r>
      <w:r w:rsidR="009B77B0">
        <w:rPr>
          <w:rFonts w:eastAsiaTheme="minorEastAsia"/>
          <w:szCs w:val="24"/>
        </w:rPr>
        <w:t xml:space="preserve">, </w:t>
      </w:r>
      <w:r w:rsidR="00370E59">
        <w:rPr>
          <w:rFonts w:eastAsiaTheme="minorEastAsia"/>
          <w:szCs w:val="24"/>
        </w:rPr>
        <w:t>including</w:t>
      </w:r>
      <w:r w:rsidR="009B77B0">
        <w:rPr>
          <w:rFonts w:eastAsiaTheme="minorEastAsia"/>
          <w:szCs w:val="24"/>
        </w:rPr>
        <w:t xml:space="preserve"> </w:t>
      </w:r>
      <w:r w:rsidR="000A4754">
        <w:rPr>
          <w:rFonts w:eastAsiaTheme="minorEastAsia"/>
          <w:szCs w:val="24"/>
        </w:rPr>
        <w:t>five</w:t>
      </w:r>
      <w:r w:rsidR="009B77B0">
        <w:rPr>
          <w:rFonts w:eastAsiaTheme="minorEastAsia"/>
          <w:szCs w:val="24"/>
        </w:rPr>
        <w:t xml:space="preserve"> QTL </w:t>
      </w:r>
      <w:r w:rsidR="00370E59">
        <w:rPr>
          <w:rFonts w:eastAsiaTheme="minorEastAsia"/>
          <w:szCs w:val="24"/>
        </w:rPr>
        <w:t>with high</w:t>
      </w:r>
      <w:r w:rsidR="009B77B0">
        <w:rPr>
          <w:rFonts w:eastAsiaTheme="minorEastAsia"/>
          <w:szCs w:val="24"/>
        </w:rPr>
        <w:t xml:space="preserve"> </w:t>
      </w:r>
      <w:r w:rsidR="00370E59">
        <w:rPr>
          <w:rFonts w:eastAsiaTheme="minorEastAsia"/>
          <w:szCs w:val="24"/>
        </w:rPr>
        <w:t>(</w:t>
      </w:r>
      <m:oMath>
        <m:r>
          <w:rPr>
            <w:rFonts w:ascii="Cambria Math" w:eastAsiaTheme="minorEastAsia" w:hAnsi="Cambria Math"/>
            <w:szCs w:val="24"/>
          </w:rPr>
          <m:t>64.0≥</m:t>
        </m:r>
        <m:sSubSup>
          <m:sSubSupPr>
            <m:ctrlPr>
              <w:rPr>
                <w:rFonts w:ascii="Cambria Math" w:eastAsiaTheme="minorEastAsia" w:hAnsi="Cambria Math"/>
                <w:i/>
                <w:szCs w:val="24"/>
              </w:rPr>
            </m:ctrlPr>
          </m:sSubSupPr>
          <m:e>
            <m:r>
              <w:rPr>
                <w:rFonts w:ascii="Cambria Math" w:eastAsiaTheme="minorEastAsia" w:hAnsi="Cambria Math"/>
                <w:szCs w:val="24"/>
              </w:rPr>
              <m:t>h</m:t>
            </m:r>
          </m:e>
          <m:sub>
            <m:r>
              <m:rPr>
                <m:sty m:val="p"/>
              </m:rPr>
              <w:rPr>
                <w:rFonts w:ascii="Cambria Math" w:eastAsiaTheme="minorEastAsia" w:hAnsi="Cambria Math"/>
                <w:szCs w:val="24"/>
              </w:rPr>
              <m:t>QTL</m:t>
            </m:r>
          </m:sub>
          <m:sup>
            <m:r>
              <w:rPr>
                <w:rFonts w:ascii="Cambria Math" w:eastAsiaTheme="minorEastAsia" w:hAnsi="Cambria Math"/>
                <w:szCs w:val="24"/>
              </w:rPr>
              <m:t>2</m:t>
            </m:r>
          </m:sup>
        </m:sSubSup>
        <m:r>
          <w:rPr>
            <w:rFonts w:ascii="Cambria Math" w:eastAsiaTheme="minorEastAsia" w:hAnsi="Cambria Math"/>
            <w:szCs w:val="24"/>
          </w:rPr>
          <m:t>≥36.0</m:t>
        </m:r>
      </m:oMath>
      <w:r w:rsidR="00370E59">
        <w:rPr>
          <w:rFonts w:eastAsiaTheme="minorEastAsia"/>
          <w:szCs w:val="24"/>
        </w:rPr>
        <w:t>)</w:t>
      </w:r>
      <w:r w:rsidR="009B77B0">
        <w:rPr>
          <w:rFonts w:eastAsiaTheme="minorEastAsia"/>
          <w:szCs w:val="24"/>
        </w:rPr>
        <w:t>, 1</w:t>
      </w:r>
      <w:r w:rsidR="000A4754">
        <w:rPr>
          <w:rFonts w:eastAsiaTheme="minorEastAsia"/>
          <w:szCs w:val="24"/>
        </w:rPr>
        <w:t>0</w:t>
      </w:r>
      <w:r w:rsidR="009B77B0">
        <w:rPr>
          <w:rFonts w:eastAsiaTheme="minorEastAsia"/>
          <w:szCs w:val="24"/>
        </w:rPr>
        <w:t xml:space="preserve"> </w:t>
      </w:r>
      <w:r w:rsidR="00370E59">
        <w:rPr>
          <w:rFonts w:eastAsiaTheme="minorEastAsia"/>
          <w:szCs w:val="24"/>
        </w:rPr>
        <w:t>with moderate (</w:t>
      </w:r>
      <m:oMath>
        <m:r>
          <w:rPr>
            <w:rFonts w:ascii="Cambria Math" w:eastAsiaTheme="minorEastAsia" w:hAnsi="Cambria Math"/>
            <w:szCs w:val="24"/>
          </w:rPr>
          <m:t>29.8%≥</m:t>
        </m:r>
        <m:sSubSup>
          <m:sSubSupPr>
            <m:ctrlPr>
              <w:rPr>
                <w:rFonts w:ascii="Cambria Math" w:eastAsiaTheme="minorEastAsia" w:hAnsi="Cambria Math"/>
                <w:i/>
                <w:szCs w:val="24"/>
              </w:rPr>
            </m:ctrlPr>
          </m:sSubSupPr>
          <m:e>
            <m:r>
              <w:rPr>
                <w:rFonts w:ascii="Cambria Math" w:eastAsiaTheme="minorEastAsia" w:hAnsi="Cambria Math"/>
                <w:szCs w:val="24"/>
              </w:rPr>
              <m:t>h</m:t>
            </m:r>
          </m:e>
          <m:sub>
            <m:r>
              <m:rPr>
                <m:sty m:val="p"/>
              </m:rPr>
              <w:rPr>
                <w:rFonts w:ascii="Cambria Math" w:eastAsiaTheme="minorEastAsia" w:hAnsi="Cambria Math"/>
                <w:szCs w:val="24"/>
              </w:rPr>
              <m:t>QTL</m:t>
            </m:r>
          </m:sub>
          <m:sup>
            <m:r>
              <w:rPr>
                <w:rFonts w:ascii="Cambria Math" w:eastAsiaTheme="minorEastAsia" w:hAnsi="Cambria Math"/>
                <w:szCs w:val="24"/>
              </w:rPr>
              <m:t>2</m:t>
            </m:r>
          </m:sup>
        </m:sSubSup>
        <m:r>
          <w:rPr>
            <w:rFonts w:ascii="Cambria Math" w:eastAsiaTheme="minorEastAsia" w:hAnsi="Cambria Math"/>
            <w:szCs w:val="24"/>
          </w:rPr>
          <m:t>≥20.4%</m:t>
        </m:r>
      </m:oMath>
      <w:r w:rsidR="00370E59">
        <w:rPr>
          <w:rFonts w:eastAsiaTheme="minorEastAsia"/>
          <w:szCs w:val="24"/>
        </w:rPr>
        <w:t>)</w:t>
      </w:r>
      <w:r w:rsidR="009B77B0">
        <w:rPr>
          <w:rFonts w:eastAsiaTheme="minorEastAsia"/>
          <w:szCs w:val="24"/>
        </w:rPr>
        <w:t xml:space="preserve">, and the </w:t>
      </w:r>
      <w:r w:rsidR="009B77B0">
        <w:rPr>
          <w:rFonts w:eastAsiaTheme="minorEastAsia"/>
          <w:szCs w:val="24"/>
        </w:rPr>
        <w:lastRenderedPageBreak/>
        <w:t xml:space="preserve">remaining </w:t>
      </w:r>
      <w:r w:rsidR="000A4754">
        <w:rPr>
          <w:rFonts w:eastAsiaTheme="minorEastAsia"/>
          <w:szCs w:val="24"/>
        </w:rPr>
        <w:t>six</w:t>
      </w:r>
      <w:r w:rsidR="009B77B0">
        <w:rPr>
          <w:rFonts w:eastAsiaTheme="minorEastAsia"/>
          <w:szCs w:val="24"/>
        </w:rPr>
        <w:t xml:space="preserve"> QTL with</w:t>
      </w:r>
      <w:r w:rsidR="00370E59">
        <w:rPr>
          <w:rFonts w:eastAsiaTheme="minorEastAsia"/>
          <w:szCs w:val="24"/>
        </w:rPr>
        <w:t xml:space="preserve"> </w:t>
      </w:r>
      <w:r w:rsidR="008F3655">
        <w:rPr>
          <w:rFonts w:eastAsiaTheme="minorEastAsia"/>
          <w:szCs w:val="24"/>
        </w:rPr>
        <w:t>lower</w:t>
      </w:r>
      <w:r w:rsidR="009B77B0">
        <w:rPr>
          <w:rFonts w:eastAsiaTheme="minorEastAsia"/>
          <w:szCs w:val="24"/>
        </w:rPr>
        <w:t xml:space="preserve"> </w:t>
      </w:r>
      <w:r w:rsidR="00370E59">
        <w:rPr>
          <w:rFonts w:eastAsiaTheme="minorEastAsia"/>
          <w:szCs w:val="24"/>
        </w:rPr>
        <w:t>(</w:t>
      </w:r>
      <m:oMath>
        <m:r>
          <w:rPr>
            <w:rFonts w:ascii="Cambria Math" w:eastAsiaTheme="minorEastAsia" w:hAnsi="Cambria Math"/>
            <w:szCs w:val="24"/>
          </w:rPr>
          <m:t>18.6%≥</m:t>
        </m:r>
        <m:sSubSup>
          <m:sSubSupPr>
            <m:ctrlPr>
              <w:rPr>
                <w:rFonts w:ascii="Cambria Math" w:eastAsiaTheme="minorEastAsia" w:hAnsi="Cambria Math"/>
                <w:i/>
                <w:szCs w:val="24"/>
              </w:rPr>
            </m:ctrlPr>
          </m:sSubSupPr>
          <m:e>
            <m:r>
              <w:rPr>
                <w:rFonts w:ascii="Cambria Math" w:eastAsiaTheme="minorEastAsia" w:hAnsi="Cambria Math"/>
                <w:szCs w:val="24"/>
              </w:rPr>
              <m:t>h</m:t>
            </m:r>
          </m:e>
          <m:sub>
            <m:r>
              <m:rPr>
                <m:sty m:val="p"/>
              </m:rPr>
              <w:rPr>
                <w:rFonts w:ascii="Cambria Math" w:eastAsiaTheme="minorEastAsia" w:hAnsi="Cambria Math"/>
                <w:szCs w:val="24"/>
              </w:rPr>
              <m:t>QTL</m:t>
            </m:r>
          </m:sub>
          <m:sup>
            <m:r>
              <w:rPr>
                <w:rFonts w:ascii="Cambria Math" w:eastAsiaTheme="minorEastAsia" w:hAnsi="Cambria Math"/>
                <w:szCs w:val="24"/>
              </w:rPr>
              <m:t>2</m:t>
            </m:r>
          </m:sup>
        </m:sSubSup>
        <m:r>
          <w:rPr>
            <w:rFonts w:ascii="Cambria Math" w:eastAsiaTheme="minorEastAsia" w:hAnsi="Cambria Math"/>
            <w:szCs w:val="24"/>
          </w:rPr>
          <m:t>≥7.1%</m:t>
        </m:r>
      </m:oMath>
      <w:r w:rsidR="00370E59">
        <w:rPr>
          <w:rFonts w:eastAsiaTheme="minorEastAsia"/>
          <w:szCs w:val="24"/>
        </w:rPr>
        <w:t xml:space="preserve">) </w:t>
      </w:r>
      <w:r w:rsidR="00662E83">
        <w:rPr>
          <w:rFonts w:eastAsiaTheme="minorEastAsia"/>
          <w:szCs w:val="24"/>
        </w:rPr>
        <w:t>heritability</w:t>
      </w:r>
      <w:r w:rsidR="0035173E">
        <w:rPr>
          <w:rFonts w:eastAsiaTheme="minorEastAsia"/>
          <w:szCs w:val="24"/>
        </w:rPr>
        <w:t xml:space="preserve"> (</w:t>
      </w:r>
      <w:r w:rsidR="00720723">
        <w:rPr>
          <w:rFonts w:eastAsiaTheme="minorEastAsia"/>
          <w:szCs w:val="24"/>
        </w:rPr>
        <w:fldChar w:fldCharType="begin"/>
      </w:r>
      <w:r w:rsidR="00720723">
        <w:rPr>
          <w:rFonts w:eastAsiaTheme="minorEastAsia"/>
          <w:szCs w:val="24"/>
        </w:rPr>
        <w:instrText xml:space="preserve"> REF _Ref30868241 \h </w:instrText>
      </w:r>
      <w:r w:rsidR="00720723">
        <w:rPr>
          <w:rFonts w:eastAsiaTheme="minorEastAsia"/>
          <w:szCs w:val="24"/>
        </w:rPr>
      </w:r>
      <w:r w:rsidR="00720723">
        <w:rPr>
          <w:rFonts w:eastAsiaTheme="minorEastAsia"/>
          <w:szCs w:val="24"/>
        </w:rPr>
        <w:fldChar w:fldCharType="separate"/>
      </w:r>
      <w:r w:rsidR="00720723">
        <w:t xml:space="preserve">Table </w:t>
      </w:r>
      <w:r w:rsidR="00720723">
        <w:rPr>
          <w:noProof/>
        </w:rPr>
        <w:t>1</w:t>
      </w:r>
      <w:r w:rsidR="00720723">
        <w:rPr>
          <w:rFonts w:eastAsiaTheme="minorEastAsia"/>
          <w:szCs w:val="24"/>
        </w:rPr>
        <w:fldChar w:fldCharType="end"/>
      </w:r>
      <w:r w:rsidR="00720723">
        <w:rPr>
          <w:rFonts w:eastAsiaTheme="minorEastAsia"/>
          <w:szCs w:val="24"/>
        </w:rPr>
        <w:t xml:space="preserve">; </w:t>
      </w:r>
      <w:r w:rsidR="0035173E" w:rsidRPr="00285406">
        <w:rPr>
          <w:rFonts w:eastAsiaTheme="minorEastAsia"/>
          <w:szCs w:val="24"/>
        </w:rPr>
        <w:fldChar w:fldCharType="begin"/>
      </w:r>
      <w:r w:rsidR="0035173E" w:rsidRPr="00285406">
        <w:rPr>
          <w:rFonts w:eastAsiaTheme="minorEastAsia"/>
          <w:szCs w:val="24"/>
        </w:rPr>
        <w:instrText xml:space="preserve"> REF _Ref30873456 \h </w:instrText>
      </w:r>
      <w:r w:rsidR="00285406" w:rsidRPr="00285406">
        <w:rPr>
          <w:rFonts w:eastAsiaTheme="minorEastAsia"/>
          <w:szCs w:val="24"/>
        </w:rPr>
        <w:instrText xml:space="preserve"> \* MERGEFORMAT </w:instrText>
      </w:r>
      <w:r w:rsidR="0035173E" w:rsidRPr="00285406">
        <w:rPr>
          <w:rFonts w:eastAsiaTheme="minorEastAsia"/>
          <w:szCs w:val="24"/>
        </w:rPr>
      </w:r>
      <w:r w:rsidR="0035173E" w:rsidRPr="00285406">
        <w:rPr>
          <w:rFonts w:eastAsiaTheme="minorEastAsia"/>
          <w:szCs w:val="24"/>
        </w:rPr>
        <w:fldChar w:fldCharType="separate"/>
      </w:r>
      <w:r w:rsidR="00285406" w:rsidRPr="00285406">
        <w:t xml:space="preserve">Figure </w:t>
      </w:r>
      <w:r w:rsidR="00285406" w:rsidRPr="00285406">
        <w:rPr>
          <w:noProof/>
        </w:rPr>
        <w:t>3</w:t>
      </w:r>
      <w:r w:rsidR="0035173E" w:rsidRPr="00285406">
        <w:rPr>
          <w:rFonts w:eastAsiaTheme="minorEastAsia"/>
          <w:szCs w:val="24"/>
        </w:rPr>
        <w:fldChar w:fldCharType="end"/>
      </w:r>
      <w:r w:rsidR="0035173E">
        <w:rPr>
          <w:rFonts w:eastAsiaTheme="minorEastAsia"/>
          <w:szCs w:val="24"/>
        </w:rPr>
        <w:t>)</w:t>
      </w:r>
      <w:r w:rsidR="009B77B0">
        <w:rPr>
          <w:rFonts w:eastAsiaTheme="minorEastAsia"/>
          <w:szCs w:val="24"/>
        </w:rPr>
        <w:t>.</w:t>
      </w:r>
      <w:r w:rsidR="00B63C4D">
        <w:rPr>
          <w:rFonts w:eastAsiaTheme="minorEastAsia"/>
          <w:szCs w:val="24"/>
        </w:rPr>
        <w:t xml:space="preserve"> </w:t>
      </w:r>
      <w:r w:rsidR="000253F9">
        <w:rPr>
          <w:rFonts w:eastAsiaTheme="minorEastAsia"/>
          <w:szCs w:val="24"/>
        </w:rPr>
        <w:t>In comparison to REMIM results, FEIM</w:t>
      </w:r>
      <w:r w:rsidR="004B555C">
        <w:rPr>
          <w:rFonts w:eastAsiaTheme="minorEastAsia"/>
          <w:szCs w:val="24"/>
        </w:rPr>
        <w:t xml:space="preserve"> </w:t>
      </w:r>
      <w:r w:rsidR="009C1260">
        <w:rPr>
          <w:rFonts w:eastAsiaTheme="minorEastAsia"/>
          <w:szCs w:val="24"/>
        </w:rPr>
        <w:t xml:space="preserve">detected </w:t>
      </w:r>
      <w:r w:rsidR="004B555C">
        <w:rPr>
          <w:rFonts w:eastAsiaTheme="minorEastAsia"/>
          <w:szCs w:val="24"/>
        </w:rPr>
        <w:t>17</w:t>
      </w:r>
      <w:r w:rsidR="004B555C">
        <w:rPr>
          <w:szCs w:val="24"/>
        </w:rPr>
        <w:t xml:space="preserve"> QTL from 12 phenotypes (</w:t>
      </w:r>
      <w:r w:rsidR="0095422D">
        <w:rPr>
          <w:szCs w:val="24"/>
        </w:rPr>
        <w:t xml:space="preserve">see </w:t>
      </w:r>
      <w:r w:rsidR="004B555C" w:rsidRPr="004B555C">
        <w:rPr>
          <w:szCs w:val="24"/>
        </w:rPr>
        <w:fldChar w:fldCharType="begin"/>
      </w:r>
      <w:r w:rsidR="004B555C" w:rsidRPr="004B555C">
        <w:rPr>
          <w:szCs w:val="24"/>
        </w:rPr>
        <w:instrText xml:space="preserve"> REF _Ref31360153 \h  \* MERGEFORMAT </w:instrText>
      </w:r>
      <w:r w:rsidR="004B555C" w:rsidRPr="004B555C">
        <w:rPr>
          <w:szCs w:val="24"/>
        </w:rPr>
      </w:r>
      <w:r w:rsidR="004B555C" w:rsidRPr="004B555C">
        <w:rPr>
          <w:szCs w:val="24"/>
        </w:rPr>
        <w:fldChar w:fldCharType="separate"/>
      </w:r>
      <w:r w:rsidR="00285406" w:rsidRPr="00285406">
        <w:t>Supplementary Figure S7</w:t>
      </w:r>
      <w:r w:rsidR="004B555C" w:rsidRPr="004B555C">
        <w:rPr>
          <w:szCs w:val="24"/>
        </w:rPr>
        <w:fldChar w:fldCharType="end"/>
      </w:r>
      <w:r w:rsidR="004B555C">
        <w:rPr>
          <w:szCs w:val="24"/>
        </w:rPr>
        <w:t>)</w:t>
      </w:r>
      <w:r w:rsidR="000253F9">
        <w:rPr>
          <w:rFonts w:eastAsiaTheme="minorEastAsia"/>
          <w:szCs w:val="24"/>
        </w:rPr>
        <w:t xml:space="preserve">. </w:t>
      </w:r>
      <w:r w:rsidR="004B555C">
        <w:rPr>
          <w:rFonts w:eastAsiaTheme="minorEastAsia"/>
          <w:szCs w:val="24"/>
        </w:rPr>
        <w:t xml:space="preserve">On the one hand, </w:t>
      </w:r>
      <w:r w:rsidR="009C1260">
        <w:rPr>
          <w:rFonts w:eastAsiaTheme="minorEastAsia"/>
          <w:szCs w:val="24"/>
        </w:rPr>
        <w:t>FEIM missed QTL previously identified for PY06 (on LG 5), FM08 (on LGs 1 and 7), SG06 (on LG 3), NI06 (on LG 1) and NI07 (on LGs 1 and 5).</w:t>
      </w:r>
      <w:r w:rsidR="004B555C">
        <w:rPr>
          <w:rFonts w:eastAsiaTheme="minorEastAsia"/>
          <w:szCs w:val="24"/>
        </w:rPr>
        <w:t xml:space="preserve"> </w:t>
      </w:r>
      <w:r w:rsidR="00404F63">
        <w:rPr>
          <w:rFonts w:eastAsiaTheme="minorEastAsia"/>
          <w:szCs w:val="24"/>
        </w:rPr>
        <w:t xml:space="preserve">On the other hand, </w:t>
      </w:r>
      <w:r w:rsidR="006667D2">
        <w:rPr>
          <w:rFonts w:eastAsiaTheme="minorEastAsia"/>
          <w:szCs w:val="24"/>
        </w:rPr>
        <w:t>FEIM</w:t>
      </w:r>
      <w:r w:rsidR="00404F63">
        <w:rPr>
          <w:rFonts w:eastAsiaTheme="minorEastAsia"/>
          <w:szCs w:val="24"/>
        </w:rPr>
        <w:t xml:space="preserve"> </w:t>
      </w:r>
      <w:r w:rsidR="004B555C">
        <w:rPr>
          <w:rFonts w:eastAsiaTheme="minorEastAsia"/>
          <w:szCs w:val="24"/>
        </w:rPr>
        <w:t>identified additional QTL for SG06 (</w:t>
      </w:r>
      <w:r w:rsidR="009C1260">
        <w:rPr>
          <w:rFonts w:eastAsiaTheme="minorEastAsia"/>
          <w:szCs w:val="24"/>
        </w:rPr>
        <w:t xml:space="preserve">on </w:t>
      </w:r>
      <w:r w:rsidR="004B555C">
        <w:rPr>
          <w:rFonts w:eastAsiaTheme="minorEastAsia"/>
          <w:szCs w:val="24"/>
        </w:rPr>
        <w:t>LG</w:t>
      </w:r>
      <w:r w:rsidR="009C1260">
        <w:rPr>
          <w:rFonts w:eastAsiaTheme="minorEastAsia"/>
          <w:szCs w:val="24"/>
        </w:rPr>
        <w:t>s 8 and</w:t>
      </w:r>
      <w:r w:rsidR="004B555C">
        <w:rPr>
          <w:rFonts w:eastAsiaTheme="minorEastAsia"/>
          <w:szCs w:val="24"/>
        </w:rPr>
        <w:t xml:space="preserve"> 10), S</w:t>
      </w:r>
      <w:r w:rsidR="009C1260">
        <w:rPr>
          <w:rFonts w:eastAsiaTheme="minorEastAsia"/>
          <w:szCs w:val="24"/>
        </w:rPr>
        <w:t>T</w:t>
      </w:r>
      <w:r w:rsidR="004B555C">
        <w:rPr>
          <w:rFonts w:eastAsiaTheme="minorEastAsia"/>
          <w:szCs w:val="24"/>
        </w:rPr>
        <w:t xml:space="preserve">08 (LG </w:t>
      </w:r>
      <w:r w:rsidR="009C1260">
        <w:rPr>
          <w:rFonts w:eastAsiaTheme="minorEastAsia"/>
          <w:szCs w:val="24"/>
        </w:rPr>
        <w:t>9</w:t>
      </w:r>
      <w:r w:rsidR="004B555C">
        <w:rPr>
          <w:rFonts w:eastAsiaTheme="minorEastAsia"/>
          <w:szCs w:val="24"/>
        </w:rPr>
        <w:t xml:space="preserve">), </w:t>
      </w:r>
      <w:r w:rsidR="009C1260">
        <w:rPr>
          <w:rFonts w:eastAsiaTheme="minorEastAsia"/>
          <w:szCs w:val="24"/>
        </w:rPr>
        <w:t>NI</w:t>
      </w:r>
      <w:r w:rsidR="004B555C">
        <w:rPr>
          <w:rFonts w:eastAsiaTheme="minorEastAsia"/>
          <w:szCs w:val="24"/>
        </w:rPr>
        <w:t>14 (</w:t>
      </w:r>
      <w:r w:rsidR="009C1260">
        <w:rPr>
          <w:rFonts w:eastAsiaTheme="minorEastAsia"/>
          <w:szCs w:val="24"/>
        </w:rPr>
        <w:t xml:space="preserve">on </w:t>
      </w:r>
      <w:r w:rsidR="004B555C">
        <w:rPr>
          <w:rFonts w:eastAsiaTheme="minorEastAsia"/>
          <w:szCs w:val="24"/>
        </w:rPr>
        <w:t xml:space="preserve">LG </w:t>
      </w:r>
      <w:r w:rsidR="009C1260">
        <w:rPr>
          <w:rFonts w:eastAsiaTheme="minorEastAsia"/>
          <w:szCs w:val="24"/>
        </w:rPr>
        <w:t>5</w:t>
      </w:r>
      <w:r w:rsidR="004B555C">
        <w:rPr>
          <w:rFonts w:eastAsiaTheme="minorEastAsia"/>
          <w:szCs w:val="24"/>
        </w:rPr>
        <w:t>)</w:t>
      </w:r>
      <w:r w:rsidR="001D71C0">
        <w:rPr>
          <w:szCs w:val="24"/>
        </w:rPr>
        <w:t xml:space="preserve"> (see </w:t>
      </w:r>
      <w:r w:rsidR="001D71C0">
        <w:rPr>
          <w:szCs w:val="24"/>
        </w:rPr>
        <w:fldChar w:fldCharType="begin"/>
      </w:r>
      <w:r w:rsidR="001D71C0">
        <w:rPr>
          <w:szCs w:val="24"/>
        </w:rPr>
        <w:instrText xml:space="preserve"> REF _Ref30876804 \h </w:instrText>
      </w:r>
      <w:r w:rsidR="001D71C0">
        <w:rPr>
          <w:szCs w:val="24"/>
        </w:rPr>
      </w:r>
      <w:r w:rsidR="001D71C0">
        <w:rPr>
          <w:szCs w:val="24"/>
        </w:rPr>
        <w:fldChar w:fldCharType="separate"/>
      </w:r>
      <w:r w:rsidR="001D71C0">
        <w:t>Supplementary Table S</w:t>
      </w:r>
      <w:r w:rsidR="001D71C0">
        <w:rPr>
          <w:noProof/>
        </w:rPr>
        <w:t>1</w:t>
      </w:r>
      <w:r w:rsidR="001D71C0">
        <w:rPr>
          <w:szCs w:val="24"/>
        </w:rPr>
        <w:fldChar w:fldCharType="end"/>
      </w:r>
      <w:r w:rsidR="001D71C0">
        <w:rPr>
          <w:szCs w:val="24"/>
        </w:rPr>
        <w:t>)</w:t>
      </w:r>
      <w:r w:rsidR="00F440E7">
        <w:rPr>
          <w:szCs w:val="24"/>
        </w:rPr>
        <w:t>.</w:t>
      </w:r>
      <w:r w:rsidR="00404F63">
        <w:rPr>
          <w:szCs w:val="24"/>
        </w:rPr>
        <w:t xml:space="preserve"> </w:t>
      </w:r>
      <w:r w:rsidR="00B63C4D">
        <w:rPr>
          <w:szCs w:val="24"/>
        </w:rPr>
        <w:t xml:space="preserve">The proportion of variance explained (PVE) by </w:t>
      </w:r>
      <w:r w:rsidR="00370E59">
        <w:rPr>
          <w:szCs w:val="24"/>
        </w:rPr>
        <w:t>FEIM-derived</w:t>
      </w:r>
      <w:r w:rsidR="00B63C4D">
        <w:rPr>
          <w:szCs w:val="24"/>
        </w:rPr>
        <w:t xml:space="preserve"> QTL ranged from </w:t>
      </w:r>
      <w:r w:rsidR="004B555C">
        <w:rPr>
          <w:szCs w:val="24"/>
        </w:rPr>
        <w:t>13.0%</w:t>
      </w:r>
      <w:r w:rsidR="00B63C4D">
        <w:rPr>
          <w:szCs w:val="24"/>
        </w:rPr>
        <w:t xml:space="preserve"> to </w:t>
      </w:r>
      <w:r w:rsidR="004B555C">
        <w:rPr>
          <w:szCs w:val="24"/>
        </w:rPr>
        <w:t>52.7%</w:t>
      </w:r>
      <w:r w:rsidR="00B63C4D">
        <w:rPr>
          <w:szCs w:val="24"/>
        </w:rPr>
        <w:t>.</w:t>
      </w:r>
      <w:r w:rsidR="00AC0B58" w:rsidRPr="00AC0B58">
        <w:rPr>
          <w:szCs w:val="24"/>
        </w:rPr>
        <w:t xml:space="preserve"> </w:t>
      </w:r>
    </w:p>
    <w:p w14:paraId="14DACFC7" w14:textId="54407D57" w:rsidR="00552AD1" w:rsidRDefault="00552AD1" w:rsidP="00FF5A64">
      <w:pPr>
        <w:spacing w:line="480" w:lineRule="auto"/>
        <w:rPr>
          <w:szCs w:val="24"/>
        </w:rPr>
      </w:pPr>
    </w:p>
    <w:p w14:paraId="49154BC5" w14:textId="0D183357" w:rsidR="00552AD1" w:rsidRDefault="00552AD1" w:rsidP="00463F75">
      <w:pPr>
        <w:pStyle w:val="Caption"/>
        <w:keepLines/>
      </w:pPr>
      <w:bookmarkStart w:id="134" w:name="_Ref30868241"/>
      <w:r w:rsidRPr="00D91B28">
        <w:rPr>
          <w:b/>
          <w:bCs w:val="0"/>
        </w:rPr>
        <w:lastRenderedPageBreak/>
        <w:t xml:space="preserve">Table </w:t>
      </w:r>
      <w:r w:rsidR="005E4421" w:rsidRPr="00D91B28">
        <w:rPr>
          <w:b/>
          <w:bCs w:val="0"/>
        </w:rPr>
        <w:fldChar w:fldCharType="begin"/>
      </w:r>
      <w:r w:rsidR="005E4421" w:rsidRPr="00D91B28">
        <w:rPr>
          <w:b/>
          <w:bCs w:val="0"/>
        </w:rPr>
        <w:instrText xml:space="preserve"> SEQ Table \* ARABIC </w:instrText>
      </w:r>
      <w:r w:rsidR="005E4421" w:rsidRPr="00D91B28">
        <w:rPr>
          <w:b/>
          <w:bCs w:val="0"/>
        </w:rPr>
        <w:fldChar w:fldCharType="separate"/>
      </w:r>
      <w:r w:rsidRPr="00D91B28">
        <w:rPr>
          <w:b/>
          <w:bCs w:val="0"/>
          <w:noProof/>
        </w:rPr>
        <w:t>1</w:t>
      </w:r>
      <w:r w:rsidR="005E4421" w:rsidRPr="00D91B28">
        <w:rPr>
          <w:b/>
          <w:bCs w:val="0"/>
          <w:noProof/>
        </w:rPr>
        <w:fldChar w:fldCharType="end"/>
      </w:r>
      <w:bookmarkEnd w:id="134"/>
      <w:r w:rsidRPr="00D91B28">
        <w:rPr>
          <w:b/>
          <w:bCs w:val="0"/>
        </w:rPr>
        <w:t xml:space="preserve">. </w:t>
      </w:r>
      <w:r w:rsidR="008F3655" w:rsidRPr="00D91B28">
        <w:t>Random-effect multiple</w:t>
      </w:r>
      <w:r w:rsidR="00D46BC0">
        <w:t xml:space="preserve"> </w:t>
      </w:r>
      <w:r w:rsidR="008F3655" w:rsidRPr="00D91B28">
        <w:t>interval mapping (REMIM) for B2721 traits evaluated for four years (2006-8 and 2014).</w:t>
      </w:r>
      <w:r w:rsidR="008E5939">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
        <w:gridCol w:w="786"/>
        <w:gridCol w:w="1003"/>
        <w:gridCol w:w="1172"/>
        <w:gridCol w:w="1217"/>
        <w:gridCol w:w="1019"/>
        <w:gridCol w:w="1453"/>
        <w:gridCol w:w="1309"/>
        <w:gridCol w:w="887"/>
      </w:tblGrid>
      <w:tr w:rsidR="00D46BC0" w:rsidRPr="0095422D" w14:paraId="3BCA1887" w14:textId="77777777" w:rsidTr="00D46BC0">
        <w:trPr>
          <w:trHeight w:val="285"/>
        </w:trPr>
        <w:tc>
          <w:tcPr>
            <w:tcW w:w="493" w:type="pct"/>
            <w:tcBorders>
              <w:top w:val="single" w:sz="4" w:space="0" w:color="auto"/>
              <w:bottom w:val="single" w:sz="4" w:space="0" w:color="auto"/>
            </w:tcBorders>
            <w:noWrap/>
            <w:vAlign w:val="center"/>
            <w:hideMark/>
          </w:tcPr>
          <w:p w14:paraId="1476BF3B" w14:textId="7AFDB4AE" w:rsidR="0095422D" w:rsidRPr="0095422D" w:rsidRDefault="0095422D" w:rsidP="00463F75">
            <w:pPr>
              <w:pStyle w:val="NoSpacing"/>
              <w:keepNext/>
            </w:pPr>
            <w:proofErr w:type="spellStart"/>
            <w:r w:rsidRPr="0095422D">
              <w:t>Trait</w:t>
            </w:r>
            <w:r w:rsidR="00D46BC0" w:rsidRPr="00D46BC0">
              <w:rPr>
                <w:vertAlign w:val="superscript"/>
              </w:rPr>
              <w:t>a</w:t>
            </w:r>
            <w:proofErr w:type="spellEnd"/>
          </w:p>
        </w:tc>
        <w:tc>
          <w:tcPr>
            <w:tcW w:w="419" w:type="pct"/>
            <w:tcBorders>
              <w:top w:val="single" w:sz="4" w:space="0" w:color="auto"/>
              <w:bottom w:val="single" w:sz="4" w:space="0" w:color="auto"/>
            </w:tcBorders>
            <w:noWrap/>
            <w:vAlign w:val="center"/>
            <w:hideMark/>
          </w:tcPr>
          <w:p w14:paraId="2A930357" w14:textId="77777777" w:rsidR="0095422D" w:rsidRPr="0095422D" w:rsidRDefault="0095422D" w:rsidP="00463F75">
            <w:pPr>
              <w:pStyle w:val="NoSpacing"/>
              <w:keepNext/>
              <w:jc w:val="right"/>
            </w:pPr>
            <w:r w:rsidRPr="0095422D">
              <w:t>QTL</w:t>
            </w:r>
          </w:p>
        </w:tc>
        <w:tc>
          <w:tcPr>
            <w:tcW w:w="378" w:type="pct"/>
            <w:tcBorders>
              <w:top w:val="single" w:sz="4" w:space="0" w:color="auto"/>
              <w:bottom w:val="single" w:sz="4" w:space="0" w:color="auto"/>
            </w:tcBorders>
            <w:noWrap/>
            <w:vAlign w:val="center"/>
            <w:hideMark/>
          </w:tcPr>
          <w:p w14:paraId="7E071AC1" w14:textId="77777777" w:rsidR="0095422D" w:rsidRDefault="009C4DB1" w:rsidP="00463F75">
            <w:pPr>
              <w:pStyle w:val="NoSpacing"/>
              <w:keepNext/>
              <w:jc w:val="right"/>
            </w:pPr>
            <w:r>
              <w:t>Linkage</w:t>
            </w:r>
          </w:p>
          <w:p w14:paraId="64F3F054" w14:textId="1FA780B2" w:rsidR="009C4DB1" w:rsidRPr="0095422D" w:rsidRDefault="009C4DB1" w:rsidP="00463F75">
            <w:pPr>
              <w:pStyle w:val="NoSpacing"/>
              <w:keepNext/>
              <w:jc w:val="right"/>
            </w:pPr>
            <w:r>
              <w:t>group</w:t>
            </w:r>
          </w:p>
        </w:tc>
        <w:tc>
          <w:tcPr>
            <w:tcW w:w="616" w:type="pct"/>
            <w:tcBorders>
              <w:top w:val="single" w:sz="4" w:space="0" w:color="auto"/>
              <w:bottom w:val="single" w:sz="4" w:space="0" w:color="auto"/>
            </w:tcBorders>
            <w:noWrap/>
            <w:vAlign w:val="center"/>
            <w:hideMark/>
          </w:tcPr>
          <w:p w14:paraId="05613383" w14:textId="77777777" w:rsidR="0095422D" w:rsidRDefault="0095422D" w:rsidP="00463F75">
            <w:pPr>
              <w:pStyle w:val="NoSpacing"/>
              <w:keepNext/>
              <w:jc w:val="right"/>
            </w:pPr>
            <w:r w:rsidRPr="0095422D">
              <w:t>Pos</w:t>
            </w:r>
            <w:r w:rsidR="00D46BC0">
              <w:t>ition</w:t>
            </w:r>
          </w:p>
          <w:p w14:paraId="7D57AA8B" w14:textId="7C31173B" w:rsidR="00D46BC0" w:rsidRPr="0095422D" w:rsidRDefault="00D46BC0" w:rsidP="00463F75">
            <w:pPr>
              <w:pStyle w:val="NoSpacing"/>
              <w:keepNext/>
              <w:jc w:val="right"/>
            </w:pPr>
            <w:r>
              <w:t>(cM)</w:t>
            </w:r>
          </w:p>
        </w:tc>
        <w:tc>
          <w:tcPr>
            <w:tcW w:w="639" w:type="pct"/>
            <w:tcBorders>
              <w:top w:val="single" w:sz="4" w:space="0" w:color="auto"/>
              <w:bottom w:val="single" w:sz="4" w:space="0" w:color="auto"/>
            </w:tcBorders>
            <w:noWrap/>
            <w:vAlign w:val="center"/>
            <w:hideMark/>
          </w:tcPr>
          <w:p w14:paraId="27368325" w14:textId="26029804" w:rsidR="0095422D" w:rsidRPr="0095422D" w:rsidRDefault="0095422D" w:rsidP="00463F75">
            <w:pPr>
              <w:pStyle w:val="NoSpacing"/>
              <w:keepNext/>
              <w:jc w:val="right"/>
            </w:pPr>
            <w:r w:rsidRPr="0095422D">
              <w:t>SI</w:t>
            </w:r>
            <w:r w:rsidR="00D46BC0">
              <w:t xml:space="preserve"> (cM)</w:t>
            </w:r>
            <w:r w:rsidR="00D46BC0" w:rsidRPr="00D46BC0">
              <w:rPr>
                <w:vertAlign w:val="superscript"/>
              </w:rPr>
              <w:t>c</w:t>
            </w:r>
          </w:p>
        </w:tc>
        <w:tc>
          <w:tcPr>
            <w:tcW w:w="538" w:type="pct"/>
            <w:tcBorders>
              <w:top w:val="single" w:sz="4" w:space="0" w:color="auto"/>
              <w:bottom w:val="single" w:sz="4" w:space="0" w:color="auto"/>
            </w:tcBorders>
            <w:noWrap/>
            <w:vAlign w:val="center"/>
            <w:hideMark/>
          </w:tcPr>
          <w:p w14:paraId="7151E49A" w14:textId="77777777" w:rsidR="0095422D" w:rsidRPr="0095422D" w:rsidRDefault="0095422D" w:rsidP="00463F75">
            <w:pPr>
              <w:pStyle w:val="NoSpacing"/>
              <w:keepNext/>
              <w:jc w:val="right"/>
            </w:pPr>
            <w:r w:rsidRPr="0095422D">
              <w:t>Score</w:t>
            </w:r>
          </w:p>
        </w:tc>
        <w:tc>
          <w:tcPr>
            <w:tcW w:w="760" w:type="pct"/>
            <w:tcBorders>
              <w:top w:val="single" w:sz="4" w:space="0" w:color="auto"/>
              <w:bottom w:val="single" w:sz="4" w:space="0" w:color="auto"/>
            </w:tcBorders>
            <w:noWrap/>
            <w:vAlign w:val="center"/>
            <w:hideMark/>
          </w:tcPr>
          <w:p w14:paraId="6DBBD0B1" w14:textId="6925AB65" w:rsidR="0095422D" w:rsidRPr="0095422D" w:rsidRDefault="009A2C9C" w:rsidP="00463F75">
            <w:pPr>
              <w:pStyle w:val="NoSpacing"/>
              <w:keepNext/>
              <w:jc w:val="right"/>
            </w:pPr>
            <m:oMath>
              <m:r>
                <w:rPr>
                  <w:rFonts w:ascii="Cambria Math" w:hAnsi="Cambria Math"/>
                </w:rPr>
                <m:t>P</m:t>
              </m:r>
            </m:oMath>
            <w:r w:rsidR="00D46BC0">
              <w:rPr>
                <w:rFonts w:eastAsiaTheme="minorEastAsia"/>
              </w:rPr>
              <w:t>-value</w:t>
            </w:r>
          </w:p>
        </w:tc>
        <w:tc>
          <w:tcPr>
            <w:tcW w:w="686" w:type="pct"/>
            <w:tcBorders>
              <w:top w:val="single" w:sz="4" w:space="0" w:color="auto"/>
              <w:bottom w:val="single" w:sz="4" w:space="0" w:color="auto"/>
            </w:tcBorders>
            <w:noWrap/>
            <w:vAlign w:val="center"/>
            <w:hideMark/>
          </w:tcPr>
          <w:p w14:paraId="5942141B" w14:textId="4C8E9929" w:rsidR="0095422D" w:rsidRPr="0095422D" w:rsidRDefault="00E45CBE" w:rsidP="00463F75">
            <w:pPr>
              <w:pStyle w:val="NoSpacing"/>
              <w:keepNext/>
              <w:jc w:val="right"/>
            </w:pPr>
            <m:oMath>
              <m:sSubSup>
                <m:sSubSupPr>
                  <m:ctrlPr>
                    <w:rPr>
                      <w:rFonts w:ascii="Cambria Math" w:hAnsi="Cambria Math"/>
                      <w:i/>
                    </w:rPr>
                  </m:ctrlPr>
                </m:sSubSupPr>
                <m:e>
                  <m:r>
                    <w:rPr>
                      <w:rFonts w:ascii="Cambria Math" w:hAnsi="Cambria Math"/>
                    </w:rPr>
                    <m:t>σ</m:t>
                  </m:r>
                </m:e>
                <m:sub>
                  <m:r>
                    <m:rPr>
                      <m:sty m:val="p"/>
                    </m:rPr>
                    <w:rPr>
                      <w:rFonts w:ascii="Cambria Math" w:hAnsi="Cambria Math"/>
                    </w:rPr>
                    <m:t>QTL</m:t>
                  </m:r>
                </m:sub>
                <m:sup>
                  <m:r>
                    <w:rPr>
                      <w:rFonts w:ascii="Cambria Math" w:hAnsi="Cambria Math"/>
                    </w:rPr>
                    <m:t>2</m:t>
                  </m:r>
                </m:sup>
              </m:sSubSup>
            </m:oMath>
            <w:r w:rsidR="00D46BC0" w:rsidRPr="00D46BC0">
              <w:rPr>
                <w:rFonts w:eastAsiaTheme="minorEastAsia"/>
                <w:vertAlign w:val="superscript"/>
              </w:rPr>
              <w:t>d</w:t>
            </w:r>
          </w:p>
        </w:tc>
        <w:tc>
          <w:tcPr>
            <w:tcW w:w="470" w:type="pct"/>
            <w:tcBorders>
              <w:top w:val="single" w:sz="4" w:space="0" w:color="auto"/>
              <w:bottom w:val="single" w:sz="4" w:space="0" w:color="auto"/>
            </w:tcBorders>
            <w:noWrap/>
            <w:vAlign w:val="center"/>
            <w:hideMark/>
          </w:tcPr>
          <w:p w14:paraId="4135A097" w14:textId="77777777" w:rsidR="0095422D" w:rsidRDefault="00E45CBE" w:rsidP="00463F75">
            <w:pPr>
              <w:pStyle w:val="NoSpacing"/>
              <w:keepNext/>
              <w:jc w:val="right"/>
              <w:rPr>
                <w:rFonts w:eastAsiaTheme="minorEastAsia"/>
                <w:vertAlign w:val="superscript"/>
              </w:rPr>
            </w:pPr>
            <m:oMath>
              <m:sSubSup>
                <m:sSubSupPr>
                  <m:ctrlPr>
                    <w:rPr>
                      <w:rFonts w:ascii="Cambria Math" w:hAnsi="Cambria Math"/>
                      <w:i/>
                    </w:rPr>
                  </m:ctrlPr>
                </m:sSubSupPr>
                <m:e>
                  <m:r>
                    <w:rPr>
                      <w:rFonts w:ascii="Cambria Math" w:hAnsi="Cambria Math"/>
                    </w:rPr>
                    <m:t>h</m:t>
                  </m:r>
                </m:e>
                <m:sub>
                  <m:r>
                    <m:rPr>
                      <m:sty m:val="p"/>
                    </m:rPr>
                    <w:rPr>
                      <w:rFonts w:ascii="Cambria Math" w:hAnsi="Cambria Math"/>
                    </w:rPr>
                    <m:t>QTL</m:t>
                  </m:r>
                </m:sub>
                <m:sup>
                  <m:r>
                    <w:rPr>
                      <w:rFonts w:ascii="Cambria Math" w:hAnsi="Cambria Math"/>
                    </w:rPr>
                    <m:t>2</m:t>
                  </m:r>
                </m:sup>
              </m:sSubSup>
            </m:oMath>
            <w:r w:rsidR="00D46BC0" w:rsidRPr="00D46BC0">
              <w:rPr>
                <w:rFonts w:eastAsiaTheme="minorEastAsia"/>
                <w:vertAlign w:val="superscript"/>
              </w:rPr>
              <w:t>e</w:t>
            </w:r>
          </w:p>
          <w:p w14:paraId="570A28BF" w14:textId="6314081D" w:rsidR="00D46BC0" w:rsidRPr="00D46BC0" w:rsidRDefault="00D46BC0" w:rsidP="00463F75">
            <w:pPr>
              <w:pStyle w:val="NoSpacing"/>
              <w:keepNext/>
              <w:jc w:val="right"/>
            </w:pPr>
            <w:r w:rsidRPr="00D46BC0">
              <w:t>(%)</w:t>
            </w:r>
          </w:p>
        </w:tc>
      </w:tr>
      <w:tr w:rsidR="00D46BC0" w:rsidRPr="0095422D" w14:paraId="565C3D35" w14:textId="77777777" w:rsidTr="00D46BC0">
        <w:trPr>
          <w:trHeight w:val="285"/>
        </w:trPr>
        <w:tc>
          <w:tcPr>
            <w:tcW w:w="493" w:type="pct"/>
            <w:tcBorders>
              <w:top w:val="single" w:sz="4" w:space="0" w:color="auto"/>
            </w:tcBorders>
            <w:noWrap/>
            <w:vAlign w:val="center"/>
            <w:hideMark/>
          </w:tcPr>
          <w:p w14:paraId="531BD785" w14:textId="77777777" w:rsidR="0095422D" w:rsidRPr="0095422D" w:rsidRDefault="0095422D" w:rsidP="00463F75">
            <w:pPr>
              <w:pStyle w:val="NoSpacing"/>
              <w:keepNext/>
            </w:pPr>
            <w:r w:rsidRPr="0095422D">
              <w:t>PY06</w:t>
            </w:r>
          </w:p>
        </w:tc>
        <w:tc>
          <w:tcPr>
            <w:tcW w:w="419" w:type="pct"/>
            <w:tcBorders>
              <w:top w:val="single" w:sz="4" w:space="0" w:color="auto"/>
            </w:tcBorders>
            <w:noWrap/>
            <w:vAlign w:val="center"/>
            <w:hideMark/>
          </w:tcPr>
          <w:p w14:paraId="6E27F968" w14:textId="77777777" w:rsidR="0095422D" w:rsidRPr="0095422D" w:rsidRDefault="0095422D" w:rsidP="00463F75">
            <w:pPr>
              <w:pStyle w:val="NoSpacing"/>
              <w:keepNext/>
              <w:jc w:val="right"/>
            </w:pPr>
            <w:r w:rsidRPr="0095422D">
              <w:t>1</w:t>
            </w:r>
          </w:p>
        </w:tc>
        <w:tc>
          <w:tcPr>
            <w:tcW w:w="378" w:type="pct"/>
            <w:tcBorders>
              <w:top w:val="single" w:sz="4" w:space="0" w:color="auto"/>
            </w:tcBorders>
            <w:noWrap/>
            <w:vAlign w:val="center"/>
            <w:hideMark/>
          </w:tcPr>
          <w:p w14:paraId="0E9800CC" w14:textId="77777777" w:rsidR="0095422D" w:rsidRPr="0095422D" w:rsidRDefault="0095422D" w:rsidP="00463F75">
            <w:pPr>
              <w:pStyle w:val="NoSpacing"/>
              <w:keepNext/>
              <w:jc w:val="right"/>
            </w:pPr>
            <w:r w:rsidRPr="0095422D">
              <w:t>5</w:t>
            </w:r>
          </w:p>
        </w:tc>
        <w:tc>
          <w:tcPr>
            <w:tcW w:w="616" w:type="pct"/>
            <w:tcBorders>
              <w:top w:val="single" w:sz="4" w:space="0" w:color="auto"/>
            </w:tcBorders>
            <w:noWrap/>
            <w:vAlign w:val="center"/>
            <w:hideMark/>
          </w:tcPr>
          <w:p w14:paraId="786348E1" w14:textId="77777777" w:rsidR="0095422D" w:rsidRPr="0095422D" w:rsidRDefault="0095422D" w:rsidP="00463F75">
            <w:pPr>
              <w:pStyle w:val="NoSpacing"/>
              <w:keepNext/>
              <w:jc w:val="right"/>
            </w:pPr>
            <w:r w:rsidRPr="0095422D">
              <w:t>32</w:t>
            </w:r>
          </w:p>
        </w:tc>
        <w:tc>
          <w:tcPr>
            <w:tcW w:w="639" w:type="pct"/>
            <w:tcBorders>
              <w:top w:val="single" w:sz="4" w:space="0" w:color="auto"/>
            </w:tcBorders>
            <w:noWrap/>
            <w:vAlign w:val="center"/>
            <w:hideMark/>
          </w:tcPr>
          <w:p w14:paraId="13EFD77A" w14:textId="77777777" w:rsidR="0095422D" w:rsidRPr="0095422D" w:rsidRDefault="0095422D" w:rsidP="00463F75">
            <w:pPr>
              <w:pStyle w:val="NoSpacing"/>
              <w:keepNext/>
              <w:jc w:val="right"/>
            </w:pPr>
            <w:r w:rsidRPr="0095422D">
              <w:t>13-42</w:t>
            </w:r>
          </w:p>
        </w:tc>
        <w:tc>
          <w:tcPr>
            <w:tcW w:w="538" w:type="pct"/>
            <w:tcBorders>
              <w:top w:val="single" w:sz="4" w:space="0" w:color="auto"/>
            </w:tcBorders>
            <w:noWrap/>
            <w:vAlign w:val="center"/>
            <w:hideMark/>
          </w:tcPr>
          <w:p w14:paraId="732A20FC" w14:textId="77777777" w:rsidR="0095422D" w:rsidRPr="0095422D" w:rsidRDefault="0095422D" w:rsidP="00463F75">
            <w:pPr>
              <w:pStyle w:val="NoSpacing"/>
              <w:keepNext/>
              <w:jc w:val="right"/>
            </w:pPr>
            <w:r w:rsidRPr="0095422D">
              <w:t>137.41</w:t>
            </w:r>
          </w:p>
        </w:tc>
        <w:tc>
          <w:tcPr>
            <w:tcW w:w="760" w:type="pct"/>
            <w:tcBorders>
              <w:top w:val="single" w:sz="4" w:space="0" w:color="auto"/>
            </w:tcBorders>
            <w:noWrap/>
            <w:vAlign w:val="center"/>
            <w:hideMark/>
          </w:tcPr>
          <w:p w14:paraId="32405032" w14:textId="03D687BB" w:rsidR="0095422D" w:rsidRPr="0095422D" w:rsidRDefault="0095422D" w:rsidP="00463F75">
            <w:pPr>
              <w:pStyle w:val="NoSpacing"/>
              <w:keepNext/>
              <w:jc w:val="right"/>
            </w:pPr>
            <w:r w:rsidRPr="0095422D">
              <w:t>4.70</w:t>
            </w:r>
            <w:r w:rsidR="00D46BC0">
              <w:t>e–</w:t>
            </w:r>
            <w:r w:rsidRPr="0095422D">
              <w:t>05</w:t>
            </w:r>
          </w:p>
        </w:tc>
        <w:tc>
          <w:tcPr>
            <w:tcW w:w="686" w:type="pct"/>
            <w:tcBorders>
              <w:top w:val="single" w:sz="4" w:space="0" w:color="auto"/>
            </w:tcBorders>
            <w:noWrap/>
            <w:vAlign w:val="center"/>
            <w:hideMark/>
          </w:tcPr>
          <w:p w14:paraId="68515053" w14:textId="220E669B" w:rsidR="0095422D" w:rsidRPr="0095422D" w:rsidRDefault="0095422D" w:rsidP="00463F75">
            <w:pPr>
              <w:pStyle w:val="NoSpacing"/>
              <w:keepNext/>
              <w:jc w:val="right"/>
            </w:pPr>
            <w:r w:rsidRPr="0095422D">
              <w:t>1.11</w:t>
            </w:r>
            <w:r w:rsidR="00D46BC0">
              <w:t>e–</w:t>
            </w:r>
            <w:r w:rsidRPr="0095422D">
              <w:t>01</w:t>
            </w:r>
          </w:p>
        </w:tc>
        <w:tc>
          <w:tcPr>
            <w:tcW w:w="470" w:type="pct"/>
            <w:tcBorders>
              <w:top w:val="single" w:sz="4" w:space="0" w:color="auto"/>
            </w:tcBorders>
            <w:noWrap/>
            <w:vAlign w:val="center"/>
            <w:hideMark/>
          </w:tcPr>
          <w:p w14:paraId="128368E8" w14:textId="73B04437" w:rsidR="0095422D" w:rsidRPr="0095422D" w:rsidRDefault="0095422D" w:rsidP="00463F75">
            <w:pPr>
              <w:pStyle w:val="NoSpacing"/>
              <w:keepNext/>
              <w:jc w:val="right"/>
            </w:pPr>
            <w:r w:rsidRPr="0095422D">
              <w:t>20.4</w:t>
            </w:r>
          </w:p>
        </w:tc>
      </w:tr>
      <w:tr w:rsidR="00D46BC0" w:rsidRPr="0095422D" w14:paraId="23864582" w14:textId="77777777" w:rsidTr="00D46BC0">
        <w:trPr>
          <w:trHeight w:val="285"/>
        </w:trPr>
        <w:tc>
          <w:tcPr>
            <w:tcW w:w="493" w:type="pct"/>
            <w:noWrap/>
            <w:vAlign w:val="center"/>
            <w:hideMark/>
          </w:tcPr>
          <w:p w14:paraId="2BA50B8C" w14:textId="77777777" w:rsidR="0095422D" w:rsidRPr="0095422D" w:rsidRDefault="0095422D" w:rsidP="00463F75">
            <w:pPr>
              <w:pStyle w:val="NoSpacing"/>
              <w:keepNext/>
            </w:pPr>
            <w:r w:rsidRPr="0095422D">
              <w:t>PY08</w:t>
            </w:r>
          </w:p>
        </w:tc>
        <w:tc>
          <w:tcPr>
            <w:tcW w:w="419" w:type="pct"/>
            <w:noWrap/>
            <w:vAlign w:val="center"/>
            <w:hideMark/>
          </w:tcPr>
          <w:p w14:paraId="75B8C5E9" w14:textId="77777777" w:rsidR="0095422D" w:rsidRPr="0095422D" w:rsidRDefault="0095422D" w:rsidP="00463F75">
            <w:pPr>
              <w:pStyle w:val="NoSpacing"/>
              <w:keepNext/>
              <w:jc w:val="right"/>
            </w:pPr>
            <w:r w:rsidRPr="0095422D">
              <w:t>1</w:t>
            </w:r>
          </w:p>
        </w:tc>
        <w:tc>
          <w:tcPr>
            <w:tcW w:w="378" w:type="pct"/>
            <w:noWrap/>
            <w:vAlign w:val="center"/>
            <w:hideMark/>
          </w:tcPr>
          <w:p w14:paraId="4C8D637F" w14:textId="77777777" w:rsidR="0095422D" w:rsidRPr="0095422D" w:rsidRDefault="0095422D" w:rsidP="00463F75">
            <w:pPr>
              <w:pStyle w:val="NoSpacing"/>
              <w:keepNext/>
              <w:jc w:val="right"/>
            </w:pPr>
            <w:r w:rsidRPr="0095422D">
              <w:t>5</w:t>
            </w:r>
          </w:p>
        </w:tc>
        <w:tc>
          <w:tcPr>
            <w:tcW w:w="616" w:type="pct"/>
            <w:noWrap/>
            <w:vAlign w:val="center"/>
            <w:hideMark/>
          </w:tcPr>
          <w:p w14:paraId="672ECFAF" w14:textId="77777777" w:rsidR="0095422D" w:rsidRPr="0095422D" w:rsidRDefault="0095422D" w:rsidP="00463F75">
            <w:pPr>
              <w:pStyle w:val="NoSpacing"/>
              <w:keepNext/>
              <w:jc w:val="right"/>
            </w:pPr>
            <w:r w:rsidRPr="0095422D">
              <w:t>46</w:t>
            </w:r>
          </w:p>
        </w:tc>
        <w:tc>
          <w:tcPr>
            <w:tcW w:w="639" w:type="pct"/>
            <w:noWrap/>
            <w:vAlign w:val="center"/>
            <w:hideMark/>
          </w:tcPr>
          <w:p w14:paraId="09E25088" w14:textId="77777777" w:rsidR="0095422D" w:rsidRPr="0095422D" w:rsidRDefault="0095422D" w:rsidP="00463F75">
            <w:pPr>
              <w:pStyle w:val="NoSpacing"/>
              <w:keepNext/>
              <w:jc w:val="right"/>
            </w:pPr>
            <w:r w:rsidRPr="0095422D">
              <w:t>0-53</w:t>
            </w:r>
          </w:p>
        </w:tc>
        <w:tc>
          <w:tcPr>
            <w:tcW w:w="538" w:type="pct"/>
            <w:noWrap/>
            <w:vAlign w:val="center"/>
            <w:hideMark/>
          </w:tcPr>
          <w:p w14:paraId="4A3830B8" w14:textId="77777777" w:rsidR="0095422D" w:rsidRPr="0095422D" w:rsidRDefault="0095422D" w:rsidP="00463F75">
            <w:pPr>
              <w:pStyle w:val="NoSpacing"/>
              <w:keepNext/>
              <w:jc w:val="right"/>
            </w:pPr>
            <w:r w:rsidRPr="0095422D">
              <w:t>168.95</w:t>
            </w:r>
          </w:p>
        </w:tc>
        <w:tc>
          <w:tcPr>
            <w:tcW w:w="760" w:type="pct"/>
            <w:noWrap/>
            <w:vAlign w:val="center"/>
            <w:hideMark/>
          </w:tcPr>
          <w:p w14:paraId="68B1EF56" w14:textId="44CB8226" w:rsidR="0095422D" w:rsidRPr="0095422D" w:rsidRDefault="0095422D" w:rsidP="00463F75">
            <w:pPr>
              <w:pStyle w:val="NoSpacing"/>
              <w:keepNext/>
              <w:jc w:val="right"/>
            </w:pPr>
            <w:r w:rsidRPr="0095422D">
              <w:t>7.21</w:t>
            </w:r>
            <w:r w:rsidR="00D46BC0">
              <w:t>e–</w:t>
            </w:r>
            <w:r w:rsidRPr="0095422D">
              <w:t>06</w:t>
            </w:r>
          </w:p>
        </w:tc>
        <w:tc>
          <w:tcPr>
            <w:tcW w:w="686" w:type="pct"/>
            <w:noWrap/>
            <w:vAlign w:val="center"/>
            <w:hideMark/>
          </w:tcPr>
          <w:p w14:paraId="0D37B70C" w14:textId="72723AAC" w:rsidR="0095422D" w:rsidRPr="0095422D" w:rsidRDefault="0095422D" w:rsidP="00463F75">
            <w:pPr>
              <w:pStyle w:val="NoSpacing"/>
              <w:keepNext/>
              <w:jc w:val="right"/>
            </w:pPr>
            <w:r w:rsidRPr="0095422D">
              <w:t>2.17</w:t>
            </w:r>
            <w:r w:rsidR="00D46BC0">
              <w:t>e–</w:t>
            </w:r>
            <w:r w:rsidRPr="0095422D">
              <w:t>02</w:t>
            </w:r>
          </w:p>
        </w:tc>
        <w:tc>
          <w:tcPr>
            <w:tcW w:w="470" w:type="pct"/>
            <w:noWrap/>
            <w:vAlign w:val="center"/>
            <w:hideMark/>
          </w:tcPr>
          <w:p w14:paraId="2D76040E" w14:textId="4C35DDA7" w:rsidR="0095422D" w:rsidRPr="0095422D" w:rsidRDefault="0095422D" w:rsidP="00463F75">
            <w:pPr>
              <w:pStyle w:val="NoSpacing"/>
              <w:keepNext/>
              <w:jc w:val="right"/>
            </w:pPr>
            <w:r w:rsidRPr="0095422D">
              <w:t>36.0</w:t>
            </w:r>
          </w:p>
        </w:tc>
      </w:tr>
      <w:tr w:rsidR="00D46BC0" w:rsidRPr="0095422D" w14:paraId="09C9154E" w14:textId="77777777" w:rsidTr="00D46BC0">
        <w:trPr>
          <w:trHeight w:val="285"/>
        </w:trPr>
        <w:tc>
          <w:tcPr>
            <w:tcW w:w="493" w:type="pct"/>
            <w:noWrap/>
            <w:vAlign w:val="center"/>
            <w:hideMark/>
          </w:tcPr>
          <w:p w14:paraId="71255D72" w14:textId="77777777" w:rsidR="0095422D" w:rsidRPr="0095422D" w:rsidRDefault="0095422D" w:rsidP="00463F75">
            <w:pPr>
              <w:pStyle w:val="NoSpacing"/>
              <w:keepNext/>
            </w:pPr>
            <w:r w:rsidRPr="0095422D">
              <w:t>FM07</w:t>
            </w:r>
          </w:p>
        </w:tc>
        <w:tc>
          <w:tcPr>
            <w:tcW w:w="419" w:type="pct"/>
            <w:noWrap/>
            <w:vAlign w:val="center"/>
            <w:hideMark/>
          </w:tcPr>
          <w:p w14:paraId="417EDAB8" w14:textId="77777777" w:rsidR="0095422D" w:rsidRPr="0095422D" w:rsidRDefault="0095422D" w:rsidP="00463F75">
            <w:pPr>
              <w:pStyle w:val="NoSpacing"/>
              <w:keepNext/>
              <w:jc w:val="right"/>
            </w:pPr>
            <w:r w:rsidRPr="0095422D">
              <w:t>1</w:t>
            </w:r>
          </w:p>
        </w:tc>
        <w:tc>
          <w:tcPr>
            <w:tcW w:w="378" w:type="pct"/>
            <w:noWrap/>
            <w:vAlign w:val="center"/>
            <w:hideMark/>
          </w:tcPr>
          <w:p w14:paraId="3A99ABDF" w14:textId="77777777" w:rsidR="0095422D" w:rsidRPr="0095422D" w:rsidRDefault="0095422D" w:rsidP="00463F75">
            <w:pPr>
              <w:pStyle w:val="NoSpacing"/>
              <w:keepNext/>
              <w:jc w:val="right"/>
            </w:pPr>
            <w:r w:rsidRPr="0095422D">
              <w:t>5</w:t>
            </w:r>
          </w:p>
        </w:tc>
        <w:tc>
          <w:tcPr>
            <w:tcW w:w="616" w:type="pct"/>
            <w:noWrap/>
            <w:vAlign w:val="center"/>
            <w:hideMark/>
          </w:tcPr>
          <w:p w14:paraId="34635A7C" w14:textId="77777777" w:rsidR="0095422D" w:rsidRPr="0095422D" w:rsidRDefault="0095422D" w:rsidP="00463F75">
            <w:pPr>
              <w:pStyle w:val="NoSpacing"/>
              <w:keepNext/>
              <w:jc w:val="right"/>
            </w:pPr>
            <w:r w:rsidRPr="0095422D">
              <w:t>26</w:t>
            </w:r>
          </w:p>
        </w:tc>
        <w:tc>
          <w:tcPr>
            <w:tcW w:w="639" w:type="pct"/>
            <w:noWrap/>
            <w:vAlign w:val="center"/>
            <w:hideMark/>
          </w:tcPr>
          <w:p w14:paraId="62932408" w14:textId="77777777" w:rsidR="0095422D" w:rsidRPr="0095422D" w:rsidRDefault="0095422D" w:rsidP="00463F75">
            <w:pPr>
              <w:pStyle w:val="NoSpacing"/>
              <w:keepNext/>
              <w:jc w:val="right"/>
            </w:pPr>
            <w:r w:rsidRPr="0095422D">
              <w:t>18-29</w:t>
            </w:r>
          </w:p>
        </w:tc>
        <w:tc>
          <w:tcPr>
            <w:tcW w:w="538" w:type="pct"/>
            <w:noWrap/>
            <w:vAlign w:val="center"/>
            <w:hideMark/>
          </w:tcPr>
          <w:p w14:paraId="41DA30B5" w14:textId="77777777" w:rsidR="0095422D" w:rsidRPr="0095422D" w:rsidRDefault="0095422D" w:rsidP="00463F75">
            <w:pPr>
              <w:pStyle w:val="NoSpacing"/>
              <w:keepNext/>
              <w:jc w:val="right"/>
            </w:pPr>
            <w:r w:rsidRPr="0095422D">
              <w:t>355.99</w:t>
            </w:r>
          </w:p>
        </w:tc>
        <w:tc>
          <w:tcPr>
            <w:tcW w:w="760" w:type="pct"/>
            <w:noWrap/>
            <w:vAlign w:val="center"/>
            <w:hideMark/>
          </w:tcPr>
          <w:p w14:paraId="6A8B5583" w14:textId="2C8DB2DE" w:rsidR="0095422D" w:rsidRPr="0095422D" w:rsidRDefault="0095422D" w:rsidP="00463F75">
            <w:pPr>
              <w:pStyle w:val="NoSpacing"/>
              <w:keepNext/>
              <w:jc w:val="right"/>
            </w:pPr>
            <w:r w:rsidRPr="0095422D">
              <w:t>&lt;2.22</w:t>
            </w:r>
            <w:r w:rsidR="00D46BC0">
              <w:t>e–</w:t>
            </w:r>
            <w:r w:rsidRPr="0095422D">
              <w:t>16</w:t>
            </w:r>
          </w:p>
        </w:tc>
        <w:tc>
          <w:tcPr>
            <w:tcW w:w="686" w:type="pct"/>
            <w:noWrap/>
            <w:vAlign w:val="center"/>
            <w:hideMark/>
          </w:tcPr>
          <w:p w14:paraId="7E5C608C" w14:textId="34B8065B" w:rsidR="0095422D" w:rsidRPr="0095422D" w:rsidRDefault="0095422D" w:rsidP="00463F75">
            <w:pPr>
              <w:pStyle w:val="NoSpacing"/>
              <w:keepNext/>
              <w:jc w:val="right"/>
            </w:pPr>
            <w:r w:rsidRPr="0095422D">
              <w:t>3.36</w:t>
            </w:r>
            <w:r w:rsidR="00D46BC0">
              <w:t>e+</w:t>
            </w:r>
            <w:r w:rsidRPr="0095422D">
              <w:t>02</w:t>
            </w:r>
          </w:p>
        </w:tc>
        <w:tc>
          <w:tcPr>
            <w:tcW w:w="470" w:type="pct"/>
            <w:noWrap/>
            <w:vAlign w:val="center"/>
            <w:hideMark/>
          </w:tcPr>
          <w:p w14:paraId="38F0D285" w14:textId="49852A42" w:rsidR="0095422D" w:rsidRPr="0095422D" w:rsidRDefault="0095422D" w:rsidP="00463F75">
            <w:pPr>
              <w:pStyle w:val="NoSpacing"/>
              <w:keepNext/>
              <w:jc w:val="right"/>
            </w:pPr>
            <w:r w:rsidRPr="0095422D">
              <w:t>57.7</w:t>
            </w:r>
          </w:p>
        </w:tc>
      </w:tr>
      <w:tr w:rsidR="00D46BC0" w:rsidRPr="0095422D" w14:paraId="2B051F11" w14:textId="77777777" w:rsidTr="00D46BC0">
        <w:trPr>
          <w:trHeight w:val="285"/>
        </w:trPr>
        <w:tc>
          <w:tcPr>
            <w:tcW w:w="493" w:type="pct"/>
            <w:noWrap/>
            <w:vAlign w:val="center"/>
            <w:hideMark/>
          </w:tcPr>
          <w:p w14:paraId="024314C7" w14:textId="25C210DF" w:rsidR="0095422D" w:rsidRPr="0095422D" w:rsidRDefault="0095422D" w:rsidP="00463F75">
            <w:pPr>
              <w:pStyle w:val="NoSpacing"/>
              <w:keepNext/>
            </w:pPr>
          </w:p>
        </w:tc>
        <w:tc>
          <w:tcPr>
            <w:tcW w:w="419" w:type="pct"/>
            <w:noWrap/>
            <w:vAlign w:val="center"/>
            <w:hideMark/>
          </w:tcPr>
          <w:p w14:paraId="6280B5B0" w14:textId="77777777" w:rsidR="0095422D" w:rsidRPr="0095422D" w:rsidRDefault="0095422D" w:rsidP="00463F75">
            <w:pPr>
              <w:pStyle w:val="NoSpacing"/>
              <w:keepNext/>
              <w:jc w:val="right"/>
            </w:pPr>
            <w:r w:rsidRPr="0095422D">
              <w:t>2</w:t>
            </w:r>
          </w:p>
        </w:tc>
        <w:tc>
          <w:tcPr>
            <w:tcW w:w="378" w:type="pct"/>
            <w:noWrap/>
            <w:vAlign w:val="center"/>
            <w:hideMark/>
          </w:tcPr>
          <w:p w14:paraId="7EC6FEE5" w14:textId="77777777" w:rsidR="0095422D" w:rsidRPr="0095422D" w:rsidRDefault="0095422D" w:rsidP="00463F75">
            <w:pPr>
              <w:pStyle w:val="NoSpacing"/>
              <w:keepNext/>
              <w:jc w:val="right"/>
            </w:pPr>
            <w:r w:rsidRPr="0095422D">
              <w:t>7</w:t>
            </w:r>
          </w:p>
        </w:tc>
        <w:tc>
          <w:tcPr>
            <w:tcW w:w="616" w:type="pct"/>
            <w:noWrap/>
            <w:vAlign w:val="center"/>
            <w:hideMark/>
          </w:tcPr>
          <w:p w14:paraId="332DA5DB" w14:textId="77777777" w:rsidR="0095422D" w:rsidRPr="0095422D" w:rsidRDefault="0095422D" w:rsidP="00463F75">
            <w:pPr>
              <w:pStyle w:val="NoSpacing"/>
              <w:keepNext/>
              <w:jc w:val="right"/>
            </w:pPr>
            <w:r w:rsidRPr="0095422D">
              <w:t>66</w:t>
            </w:r>
          </w:p>
        </w:tc>
        <w:tc>
          <w:tcPr>
            <w:tcW w:w="639" w:type="pct"/>
            <w:noWrap/>
            <w:vAlign w:val="center"/>
            <w:hideMark/>
          </w:tcPr>
          <w:p w14:paraId="79409666" w14:textId="77777777" w:rsidR="0095422D" w:rsidRPr="0095422D" w:rsidRDefault="0095422D" w:rsidP="00463F75">
            <w:pPr>
              <w:pStyle w:val="NoSpacing"/>
              <w:keepNext/>
              <w:jc w:val="right"/>
            </w:pPr>
            <w:r w:rsidRPr="0095422D">
              <w:t>52-70</w:t>
            </w:r>
          </w:p>
        </w:tc>
        <w:tc>
          <w:tcPr>
            <w:tcW w:w="538" w:type="pct"/>
            <w:noWrap/>
            <w:vAlign w:val="center"/>
            <w:hideMark/>
          </w:tcPr>
          <w:p w14:paraId="3DD6D113" w14:textId="77777777" w:rsidR="0095422D" w:rsidRPr="0095422D" w:rsidRDefault="0095422D" w:rsidP="00463F75">
            <w:pPr>
              <w:pStyle w:val="NoSpacing"/>
              <w:keepNext/>
              <w:jc w:val="right"/>
            </w:pPr>
            <w:r w:rsidRPr="0095422D">
              <w:t>167.43</w:t>
            </w:r>
          </w:p>
        </w:tc>
        <w:tc>
          <w:tcPr>
            <w:tcW w:w="760" w:type="pct"/>
            <w:noWrap/>
            <w:vAlign w:val="center"/>
            <w:hideMark/>
          </w:tcPr>
          <w:p w14:paraId="751F8FDB" w14:textId="1CA570CA" w:rsidR="0095422D" w:rsidRPr="0095422D" w:rsidRDefault="0095422D" w:rsidP="00463F75">
            <w:pPr>
              <w:pStyle w:val="NoSpacing"/>
              <w:keepNext/>
              <w:jc w:val="right"/>
            </w:pPr>
            <w:r w:rsidRPr="0095422D">
              <w:t>8.98</w:t>
            </w:r>
            <w:r w:rsidR="00D46BC0">
              <w:t>e–</w:t>
            </w:r>
            <w:r w:rsidRPr="0095422D">
              <w:t>07</w:t>
            </w:r>
          </w:p>
        </w:tc>
        <w:tc>
          <w:tcPr>
            <w:tcW w:w="686" w:type="pct"/>
            <w:noWrap/>
            <w:vAlign w:val="center"/>
            <w:hideMark/>
          </w:tcPr>
          <w:p w14:paraId="56DEA91C" w14:textId="0FACC960" w:rsidR="0095422D" w:rsidRPr="0095422D" w:rsidRDefault="0095422D" w:rsidP="00463F75">
            <w:pPr>
              <w:pStyle w:val="NoSpacing"/>
              <w:keepNext/>
              <w:jc w:val="right"/>
            </w:pPr>
            <w:r w:rsidRPr="0095422D">
              <w:t>7.28</w:t>
            </w:r>
            <w:r w:rsidR="00D46BC0">
              <w:t>e+</w:t>
            </w:r>
            <w:r w:rsidRPr="0095422D">
              <w:t>01</w:t>
            </w:r>
          </w:p>
        </w:tc>
        <w:tc>
          <w:tcPr>
            <w:tcW w:w="470" w:type="pct"/>
            <w:noWrap/>
            <w:vAlign w:val="center"/>
            <w:hideMark/>
          </w:tcPr>
          <w:p w14:paraId="370A8E62" w14:textId="14B2F09C" w:rsidR="0095422D" w:rsidRPr="0095422D" w:rsidRDefault="0095422D" w:rsidP="00463F75">
            <w:pPr>
              <w:pStyle w:val="NoSpacing"/>
              <w:keepNext/>
              <w:jc w:val="right"/>
            </w:pPr>
            <w:r w:rsidRPr="0095422D">
              <w:t>12.5</w:t>
            </w:r>
          </w:p>
        </w:tc>
      </w:tr>
      <w:tr w:rsidR="00D46BC0" w:rsidRPr="0095422D" w14:paraId="16C005D3" w14:textId="77777777" w:rsidTr="00D46BC0">
        <w:trPr>
          <w:trHeight w:val="285"/>
        </w:trPr>
        <w:tc>
          <w:tcPr>
            <w:tcW w:w="493" w:type="pct"/>
            <w:noWrap/>
            <w:vAlign w:val="center"/>
            <w:hideMark/>
          </w:tcPr>
          <w:p w14:paraId="7E85A45E" w14:textId="77777777" w:rsidR="0095422D" w:rsidRPr="0095422D" w:rsidRDefault="0095422D" w:rsidP="00463F75">
            <w:pPr>
              <w:pStyle w:val="NoSpacing"/>
              <w:keepNext/>
            </w:pPr>
            <w:r w:rsidRPr="0095422D">
              <w:t>FM08</w:t>
            </w:r>
          </w:p>
        </w:tc>
        <w:tc>
          <w:tcPr>
            <w:tcW w:w="419" w:type="pct"/>
            <w:noWrap/>
            <w:vAlign w:val="center"/>
            <w:hideMark/>
          </w:tcPr>
          <w:p w14:paraId="67FF9824" w14:textId="77777777" w:rsidR="0095422D" w:rsidRPr="0095422D" w:rsidRDefault="0095422D" w:rsidP="00463F75">
            <w:pPr>
              <w:pStyle w:val="NoSpacing"/>
              <w:keepNext/>
              <w:jc w:val="right"/>
            </w:pPr>
            <w:r w:rsidRPr="0095422D">
              <w:t>1</w:t>
            </w:r>
          </w:p>
        </w:tc>
        <w:tc>
          <w:tcPr>
            <w:tcW w:w="378" w:type="pct"/>
            <w:noWrap/>
            <w:vAlign w:val="center"/>
            <w:hideMark/>
          </w:tcPr>
          <w:p w14:paraId="537C8FCB" w14:textId="77777777" w:rsidR="0095422D" w:rsidRPr="0095422D" w:rsidRDefault="0095422D" w:rsidP="00463F75">
            <w:pPr>
              <w:pStyle w:val="NoSpacing"/>
              <w:keepNext/>
              <w:jc w:val="right"/>
            </w:pPr>
            <w:r w:rsidRPr="0095422D">
              <w:t>1</w:t>
            </w:r>
          </w:p>
        </w:tc>
        <w:tc>
          <w:tcPr>
            <w:tcW w:w="616" w:type="pct"/>
            <w:noWrap/>
            <w:vAlign w:val="center"/>
            <w:hideMark/>
          </w:tcPr>
          <w:p w14:paraId="6CA53C1B" w14:textId="77777777" w:rsidR="0095422D" w:rsidRPr="0095422D" w:rsidRDefault="0095422D" w:rsidP="00463F75">
            <w:pPr>
              <w:pStyle w:val="NoSpacing"/>
              <w:keepNext/>
              <w:jc w:val="right"/>
            </w:pPr>
            <w:r w:rsidRPr="0095422D">
              <w:t>9</w:t>
            </w:r>
          </w:p>
        </w:tc>
        <w:tc>
          <w:tcPr>
            <w:tcW w:w="639" w:type="pct"/>
            <w:noWrap/>
            <w:vAlign w:val="center"/>
            <w:hideMark/>
          </w:tcPr>
          <w:p w14:paraId="19FFBE17" w14:textId="77777777" w:rsidR="0095422D" w:rsidRPr="0095422D" w:rsidRDefault="0095422D" w:rsidP="00463F75">
            <w:pPr>
              <w:pStyle w:val="NoSpacing"/>
              <w:keepNext/>
              <w:jc w:val="right"/>
            </w:pPr>
            <w:r w:rsidRPr="0095422D">
              <w:t>0-32</w:t>
            </w:r>
          </w:p>
        </w:tc>
        <w:tc>
          <w:tcPr>
            <w:tcW w:w="538" w:type="pct"/>
            <w:noWrap/>
            <w:vAlign w:val="center"/>
            <w:hideMark/>
          </w:tcPr>
          <w:p w14:paraId="032C2996" w14:textId="77777777" w:rsidR="0095422D" w:rsidRPr="0095422D" w:rsidRDefault="0095422D" w:rsidP="00463F75">
            <w:pPr>
              <w:pStyle w:val="NoSpacing"/>
              <w:keepNext/>
              <w:jc w:val="right"/>
            </w:pPr>
            <w:r w:rsidRPr="0095422D">
              <w:t>101.58</w:t>
            </w:r>
          </w:p>
        </w:tc>
        <w:tc>
          <w:tcPr>
            <w:tcW w:w="760" w:type="pct"/>
            <w:noWrap/>
            <w:vAlign w:val="center"/>
            <w:hideMark/>
          </w:tcPr>
          <w:p w14:paraId="50441FEE" w14:textId="5299D6F5" w:rsidR="0095422D" w:rsidRPr="0095422D" w:rsidRDefault="0095422D" w:rsidP="00463F75">
            <w:pPr>
              <w:pStyle w:val="NoSpacing"/>
              <w:keepNext/>
              <w:jc w:val="right"/>
            </w:pPr>
            <w:r w:rsidRPr="0095422D">
              <w:t>2.16</w:t>
            </w:r>
            <w:r w:rsidR="00D46BC0">
              <w:t>e–</w:t>
            </w:r>
            <w:r w:rsidRPr="0095422D">
              <w:t>04</w:t>
            </w:r>
          </w:p>
        </w:tc>
        <w:tc>
          <w:tcPr>
            <w:tcW w:w="686" w:type="pct"/>
            <w:noWrap/>
            <w:vAlign w:val="center"/>
            <w:hideMark/>
          </w:tcPr>
          <w:p w14:paraId="6089CF65" w14:textId="6FD40073" w:rsidR="0095422D" w:rsidRPr="0095422D" w:rsidRDefault="0095422D" w:rsidP="00463F75">
            <w:pPr>
              <w:pStyle w:val="NoSpacing"/>
              <w:keepNext/>
              <w:jc w:val="right"/>
            </w:pPr>
            <w:r w:rsidRPr="0095422D">
              <w:t>1.17</w:t>
            </w:r>
            <w:r w:rsidR="00D46BC0">
              <w:t>e+</w:t>
            </w:r>
            <w:r w:rsidRPr="0095422D">
              <w:t>02</w:t>
            </w:r>
          </w:p>
        </w:tc>
        <w:tc>
          <w:tcPr>
            <w:tcW w:w="470" w:type="pct"/>
            <w:noWrap/>
            <w:vAlign w:val="center"/>
            <w:hideMark/>
          </w:tcPr>
          <w:p w14:paraId="21E62FAF" w14:textId="2FC540DA" w:rsidR="0095422D" w:rsidRPr="0095422D" w:rsidRDefault="0095422D" w:rsidP="00463F75">
            <w:pPr>
              <w:pStyle w:val="NoSpacing"/>
              <w:keepNext/>
              <w:jc w:val="right"/>
            </w:pPr>
            <w:r w:rsidRPr="0095422D">
              <w:t>7.4</w:t>
            </w:r>
          </w:p>
        </w:tc>
      </w:tr>
      <w:tr w:rsidR="00D46BC0" w:rsidRPr="0095422D" w14:paraId="0E996CA5" w14:textId="77777777" w:rsidTr="00D46BC0">
        <w:trPr>
          <w:trHeight w:val="285"/>
        </w:trPr>
        <w:tc>
          <w:tcPr>
            <w:tcW w:w="493" w:type="pct"/>
            <w:noWrap/>
            <w:vAlign w:val="center"/>
          </w:tcPr>
          <w:p w14:paraId="5FAC1A6F" w14:textId="210DF4B5" w:rsidR="0095422D" w:rsidRPr="0095422D" w:rsidRDefault="0095422D" w:rsidP="00463F75">
            <w:pPr>
              <w:pStyle w:val="NoSpacing"/>
              <w:keepNext/>
            </w:pPr>
          </w:p>
        </w:tc>
        <w:tc>
          <w:tcPr>
            <w:tcW w:w="419" w:type="pct"/>
            <w:noWrap/>
            <w:vAlign w:val="center"/>
            <w:hideMark/>
          </w:tcPr>
          <w:p w14:paraId="687F09A9" w14:textId="77777777" w:rsidR="0095422D" w:rsidRPr="0095422D" w:rsidRDefault="0095422D" w:rsidP="00463F75">
            <w:pPr>
              <w:pStyle w:val="NoSpacing"/>
              <w:keepNext/>
              <w:jc w:val="right"/>
            </w:pPr>
            <w:r w:rsidRPr="0095422D">
              <w:t>2</w:t>
            </w:r>
          </w:p>
        </w:tc>
        <w:tc>
          <w:tcPr>
            <w:tcW w:w="378" w:type="pct"/>
            <w:noWrap/>
            <w:vAlign w:val="center"/>
            <w:hideMark/>
          </w:tcPr>
          <w:p w14:paraId="6CA28377" w14:textId="77777777" w:rsidR="0095422D" w:rsidRPr="0095422D" w:rsidRDefault="0095422D" w:rsidP="00463F75">
            <w:pPr>
              <w:pStyle w:val="NoSpacing"/>
              <w:keepNext/>
              <w:jc w:val="right"/>
            </w:pPr>
            <w:r w:rsidRPr="0095422D">
              <w:t>5</w:t>
            </w:r>
          </w:p>
        </w:tc>
        <w:tc>
          <w:tcPr>
            <w:tcW w:w="616" w:type="pct"/>
            <w:noWrap/>
            <w:vAlign w:val="center"/>
            <w:hideMark/>
          </w:tcPr>
          <w:p w14:paraId="319A5BBA" w14:textId="77777777" w:rsidR="0095422D" w:rsidRPr="0095422D" w:rsidRDefault="0095422D" w:rsidP="00463F75">
            <w:pPr>
              <w:pStyle w:val="NoSpacing"/>
              <w:keepNext/>
              <w:jc w:val="right"/>
            </w:pPr>
            <w:r w:rsidRPr="0095422D">
              <w:t>27</w:t>
            </w:r>
          </w:p>
        </w:tc>
        <w:tc>
          <w:tcPr>
            <w:tcW w:w="639" w:type="pct"/>
            <w:noWrap/>
            <w:vAlign w:val="center"/>
            <w:hideMark/>
          </w:tcPr>
          <w:p w14:paraId="09BDACD7" w14:textId="77777777" w:rsidR="0095422D" w:rsidRPr="0095422D" w:rsidRDefault="0095422D" w:rsidP="00463F75">
            <w:pPr>
              <w:pStyle w:val="NoSpacing"/>
              <w:keepNext/>
              <w:jc w:val="right"/>
            </w:pPr>
            <w:r w:rsidRPr="0095422D">
              <w:t>0-41</w:t>
            </w:r>
          </w:p>
        </w:tc>
        <w:tc>
          <w:tcPr>
            <w:tcW w:w="538" w:type="pct"/>
            <w:noWrap/>
            <w:vAlign w:val="center"/>
            <w:hideMark/>
          </w:tcPr>
          <w:p w14:paraId="4C9C6568" w14:textId="77777777" w:rsidR="0095422D" w:rsidRPr="0095422D" w:rsidRDefault="0095422D" w:rsidP="00463F75">
            <w:pPr>
              <w:pStyle w:val="NoSpacing"/>
              <w:keepNext/>
              <w:jc w:val="right"/>
            </w:pPr>
            <w:r w:rsidRPr="0095422D">
              <w:t>425.04</w:t>
            </w:r>
          </w:p>
        </w:tc>
        <w:tc>
          <w:tcPr>
            <w:tcW w:w="760" w:type="pct"/>
            <w:noWrap/>
            <w:vAlign w:val="center"/>
            <w:hideMark/>
          </w:tcPr>
          <w:p w14:paraId="26EB348E" w14:textId="3F2B0E8F" w:rsidR="0095422D" w:rsidRPr="0095422D" w:rsidRDefault="0095422D" w:rsidP="00463F75">
            <w:pPr>
              <w:pStyle w:val="NoSpacing"/>
              <w:keepNext/>
              <w:jc w:val="right"/>
            </w:pPr>
            <w:r w:rsidRPr="0095422D">
              <w:t>&lt;2.22</w:t>
            </w:r>
            <w:r w:rsidR="00D46BC0">
              <w:t>e–</w:t>
            </w:r>
            <w:r w:rsidRPr="0095422D">
              <w:t>16</w:t>
            </w:r>
          </w:p>
        </w:tc>
        <w:tc>
          <w:tcPr>
            <w:tcW w:w="686" w:type="pct"/>
            <w:noWrap/>
            <w:vAlign w:val="center"/>
            <w:hideMark/>
          </w:tcPr>
          <w:p w14:paraId="284BE309" w14:textId="5EC61D27" w:rsidR="0095422D" w:rsidRPr="0095422D" w:rsidRDefault="0095422D" w:rsidP="00463F75">
            <w:pPr>
              <w:pStyle w:val="NoSpacing"/>
              <w:keepNext/>
              <w:jc w:val="right"/>
            </w:pPr>
            <w:r w:rsidRPr="0095422D">
              <w:t>1.01</w:t>
            </w:r>
            <w:r w:rsidR="00D46BC0">
              <w:t>e+</w:t>
            </w:r>
            <w:r w:rsidRPr="0095422D">
              <w:t>03</w:t>
            </w:r>
          </w:p>
        </w:tc>
        <w:tc>
          <w:tcPr>
            <w:tcW w:w="470" w:type="pct"/>
            <w:noWrap/>
            <w:vAlign w:val="center"/>
            <w:hideMark/>
          </w:tcPr>
          <w:p w14:paraId="025193A2" w14:textId="3D55BD2B" w:rsidR="0095422D" w:rsidRPr="0095422D" w:rsidRDefault="0095422D" w:rsidP="00463F75">
            <w:pPr>
              <w:pStyle w:val="NoSpacing"/>
              <w:keepNext/>
              <w:jc w:val="right"/>
            </w:pPr>
            <w:r w:rsidRPr="0095422D">
              <w:t>64.0</w:t>
            </w:r>
          </w:p>
        </w:tc>
      </w:tr>
      <w:tr w:rsidR="00D46BC0" w:rsidRPr="0095422D" w14:paraId="1D800627" w14:textId="77777777" w:rsidTr="00D46BC0">
        <w:trPr>
          <w:trHeight w:val="285"/>
        </w:trPr>
        <w:tc>
          <w:tcPr>
            <w:tcW w:w="493" w:type="pct"/>
            <w:noWrap/>
            <w:vAlign w:val="center"/>
          </w:tcPr>
          <w:p w14:paraId="2EE9B1AA" w14:textId="2F719859" w:rsidR="0095422D" w:rsidRPr="0095422D" w:rsidRDefault="0095422D" w:rsidP="00463F75">
            <w:pPr>
              <w:pStyle w:val="NoSpacing"/>
              <w:keepNext/>
            </w:pPr>
          </w:p>
        </w:tc>
        <w:tc>
          <w:tcPr>
            <w:tcW w:w="419" w:type="pct"/>
            <w:noWrap/>
            <w:vAlign w:val="center"/>
            <w:hideMark/>
          </w:tcPr>
          <w:p w14:paraId="56518852" w14:textId="77777777" w:rsidR="0095422D" w:rsidRPr="0095422D" w:rsidRDefault="0095422D" w:rsidP="00463F75">
            <w:pPr>
              <w:pStyle w:val="NoSpacing"/>
              <w:keepNext/>
              <w:jc w:val="right"/>
            </w:pPr>
            <w:r w:rsidRPr="0095422D">
              <w:t>3</w:t>
            </w:r>
          </w:p>
        </w:tc>
        <w:tc>
          <w:tcPr>
            <w:tcW w:w="378" w:type="pct"/>
            <w:noWrap/>
            <w:vAlign w:val="center"/>
            <w:hideMark/>
          </w:tcPr>
          <w:p w14:paraId="10E78929" w14:textId="77777777" w:rsidR="0095422D" w:rsidRPr="0095422D" w:rsidRDefault="0095422D" w:rsidP="00463F75">
            <w:pPr>
              <w:pStyle w:val="NoSpacing"/>
              <w:keepNext/>
              <w:jc w:val="right"/>
            </w:pPr>
            <w:r w:rsidRPr="0095422D">
              <w:t>7</w:t>
            </w:r>
          </w:p>
        </w:tc>
        <w:tc>
          <w:tcPr>
            <w:tcW w:w="616" w:type="pct"/>
            <w:noWrap/>
            <w:vAlign w:val="center"/>
            <w:hideMark/>
          </w:tcPr>
          <w:p w14:paraId="1D85956E" w14:textId="77777777" w:rsidR="0095422D" w:rsidRPr="0095422D" w:rsidRDefault="0095422D" w:rsidP="00463F75">
            <w:pPr>
              <w:pStyle w:val="NoSpacing"/>
              <w:keepNext/>
              <w:jc w:val="right"/>
            </w:pPr>
            <w:r w:rsidRPr="0095422D">
              <w:t>65</w:t>
            </w:r>
          </w:p>
        </w:tc>
        <w:tc>
          <w:tcPr>
            <w:tcW w:w="639" w:type="pct"/>
            <w:noWrap/>
            <w:vAlign w:val="center"/>
            <w:hideMark/>
          </w:tcPr>
          <w:p w14:paraId="28C264E5" w14:textId="77777777" w:rsidR="0095422D" w:rsidRPr="0095422D" w:rsidRDefault="0095422D" w:rsidP="00463F75">
            <w:pPr>
              <w:pStyle w:val="NoSpacing"/>
              <w:keepNext/>
              <w:jc w:val="right"/>
            </w:pPr>
            <w:r w:rsidRPr="0095422D">
              <w:t>35-71</w:t>
            </w:r>
          </w:p>
        </w:tc>
        <w:tc>
          <w:tcPr>
            <w:tcW w:w="538" w:type="pct"/>
            <w:noWrap/>
            <w:vAlign w:val="center"/>
            <w:hideMark/>
          </w:tcPr>
          <w:p w14:paraId="44A5670E" w14:textId="77777777" w:rsidR="0095422D" w:rsidRPr="0095422D" w:rsidRDefault="0095422D" w:rsidP="00463F75">
            <w:pPr>
              <w:pStyle w:val="NoSpacing"/>
              <w:keepNext/>
              <w:jc w:val="right"/>
            </w:pPr>
            <w:r w:rsidRPr="0095422D">
              <w:t>104.85</w:t>
            </w:r>
          </w:p>
        </w:tc>
        <w:tc>
          <w:tcPr>
            <w:tcW w:w="760" w:type="pct"/>
            <w:noWrap/>
            <w:vAlign w:val="center"/>
            <w:hideMark/>
          </w:tcPr>
          <w:p w14:paraId="186F50F7" w14:textId="082542CC" w:rsidR="0095422D" w:rsidRPr="0095422D" w:rsidRDefault="0095422D" w:rsidP="00463F75">
            <w:pPr>
              <w:pStyle w:val="NoSpacing"/>
              <w:keepNext/>
              <w:jc w:val="right"/>
            </w:pPr>
            <w:r w:rsidRPr="0095422D">
              <w:t>2.00</w:t>
            </w:r>
            <w:r w:rsidR="00D46BC0">
              <w:t>e–</w:t>
            </w:r>
            <w:r w:rsidRPr="0095422D">
              <w:t>04</w:t>
            </w:r>
          </w:p>
        </w:tc>
        <w:tc>
          <w:tcPr>
            <w:tcW w:w="686" w:type="pct"/>
            <w:noWrap/>
            <w:vAlign w:val="center"/>
            <w:hideMark/>
          </w:tcPr>
          <w:p w14:paraId="0181D526" w14:textId="0C1CA345" w:rsidR="0095422D" w:rsidRPr="0095422D" w:rsidRDefault="0095422D" w:rsidP="00463F75">
            <w:pPr>
              <w:pStyle w:val="NoSpacing"/>
              <w:keepNext/>
              <w:jc w:val="right"/>
            </w:pPr>
            <w:r w:rsidRPr="0095422D">
              <w:t>1.13</w:t>
            </w:r>
            <w:r w:rsidR="00D46BC0">
              <w:t>e+</w:t>
            </w:r>
            <w:r w:rsidRPr="0095422D">
              <w:t>02</w:t>
            </w:r>
          </w:p>
        </w:tc>
        <w:tc>
          <w:tcPr>
            <w:tcW w:w="470" w:type="pct"/>
            <w:noWrap/>
            <w:vAlign w:val="center"/>
            <w:hideMark/>
          </w:tcPr>
          <w:p w14:paraId="6CDAB5DE" w14:textId="1D46E986" w:rsidR="0095422D" w:rsidRPr="0095422D" w:rsidRDefault="0095422D" w:rsidP="00463F75">
            <w:pPr>
              <w:pStyle w:val="NoSpacing"/>
              <w:keepNext/>
              <w:jc w:val="right"/>
            </w:pPr>
            <w:r w:rsidRPr="0095422D">
              <w:t>7.1</w:t>
            </w:r>
          </w:p>
        </w:tc>
      </w:tr>
      <w:tr w:rsidR="00D46BC0" w:rsidRPr="0095422D" w14:paraId="1E05D0F7" w14:textId="77777777" w:rsidTr="00D46BC0">
        <w:trPr>
          <w:trHeight w:val="285"/>
        </w:trPr>
        <w:tc>
          <w:tcPr>
            <w:tcW w:w="493" w:type="pct"/>
            <w:noWrap/>
            <w:vAlign w:val="center"/>
            <w:hideMark/>
          </w:tcPr>
          <w:p w14:paraId="5378D8F6" w14:textId="77777777" w:rsidR="0095422D" w:rsidRPr="0095422D" w:rsidRDefault="0095422D" w:rsidP="00463F75">
            <w:pPr>
              <w:pStyle w:val="NoSpacing"/>
              <w:keepNext/>
            </w:pPr>
            <w:r w:rsidRPr="0095422D">
              <w:t>FM14</w:t>
            </w:r>
          </w:p>
        </w:tc>
        <w:tc>
          <w:tcPr>
            <w:tcW w:w="419" w:type="pct"/>
            <w:noWrap/>
            <w:vAlign w:val="center"/>
            <w:hideMark/>
          </w:tcPr>
          <w:p w14:paraId="5E284A8E" w14:textId="77777777" w:rsidR="0095422D" w:rsidRPr="0095422D" w:rsidRDefault="0095422D" w:rsidP="00463F75">
            <w:pPr>
              <w:pStyle w:val="NoSpacing"/>
              <w:keepNext/>
              <w:jc w:val="right"/>
            </w:pPr>
            <w:r w:rsidRPr="0095422D">
              <w:t>1</w:t>
            </w:r>
          </w:p>
        </w:tc>
        <w:tc>
          <w:tcPr>
            <w:tcW w:w="378" w:type="pct"/>
            <w:noWrap/>
            <w:vAlign w:val="center"/>
            <w:hideMark/>
          </w:tcPr>
          <w:p w14:paraId="4AC106B9" w14:textId="77777777" w:rsidR="0095422D" w:rsidRPr="0095422D" w:rsidRDefault="0095422D" w:rsidP="00463F75">
            <w:pPr>
              <w:pStyle w:val="NoSpacing"/>
              <w:keepNext/>
              <w:jc w:val="right"/>
            </w:pPr>
            <w:r w:rsidRPr="0095422D">
              <w:t>5</w:t>
            </w:r>
          </w:p>
        </w:tc>
        <w:tc>
          <w:tcPr>
            <w:tcW w:w="616" w:type="pct"/>
            <w:noWrap/>
            <w:vAlign w:val="center"/>
            <w:hideMark/>
          </w:tcPr>
          <w:p w14:paraId="6A2BB894" w14:textId="77777777" w:rsidR="0095422D" w:rsidRPr="0095422D" w:rsidRDefault="0095422D" w:rsidP="00463F75">
            <w:pPr>
              <w:pStyle w:val="NoSpacing"/>
              <w:keepNext/>
              <w:jc w:val="right"/>
            </w:pPr>
            <w:r w:rsidRPr="0095422D">
              <w:t>18</w:t>
            </w:r>
          </w:p>
        </w:tc>
        <w:tc>
          <w:tcPr>
            <w:tcW w:w="639" w:type="pct"/>
            <w:noWrap/>
            <w:vAlign w:val="center"/>
            <w:hideMark/>
          </w:tcPr>
          <w:p w14:paraId="2A54E9A6" w14:textId="77777777" w:rsidR="0095422D" w:rsidRPr="0095422D" w:rsidRDefault="0095422D" w:rsidP="00463F75">
            <w:pPr>
              <w:pStyle w:val="NoSpacing"/>
              <w:keepNext/>
              <w:jc w:val="right"/>
            </w:pPr>
            <w:r w:rsidRPr="0095422D">
              <w:t>0-29</w:t>
            </w:r>
          </w:p>
        </w:tc>
        <w:tc>
          <w:tcPr>
            <w:tcW w:w="538" w:type="pct"/>
            <w:noWrap/>
            <w:vAlign w:val="center"/>
            <w:hideMark/>
          </w:tcPr>
          <w:p w14:paraId="16943DA7" w14:textId="77777777" w:rsidR="0095422D" w:rsidRPr="0095422D" w:rsidRDefault="0095422D" w:rsidP="00463F75">
            <w:pPr>
              <w:pStyle w:val="NoSpacing"/>
              <w:keepNext/>
              <w:jc w:val="right"/>
            </w:pPr>
            <w:r w:rsidRPr="0095422D">
              <w:t>197.01</w:t>
            </w:r>
          </w:p>
        </w:tc>
        <w:tc>
          <w:tcPr>
            <w:tcW w:w="760" w:type="pct"/>
            <w:noWrap/>
            <w:vAlign w:val="center"/>
            <w:hideMark/>
          </w:tcPr>
          <w:p w14:paraId="500DF9EC" w14:textId="226A7C30" w:rsidR="0095422D" w:rsidRPr="0095422D" w:rsidRDefault="0095422D" w:rsidP="00463F75">
            <w:pPr>
              <w:pStyle w:val="NoSpacing"/>
              <w:keepNext/>
              <w:jc w:val="right"/>
            </w:pPr>
            <w:r w:rsidRPr="0095422D">
              <w:t>9.77</w:t>
            </w:r>
            <w:r w:rsidR="00D46BC0">
              <w:t>e–</w:t>
            </w:r>
            <w:r w:rsidRPr="0095422D">
              <w:t>08</w:t>
            </w:r>
          </w:p>
        </w:tc>
        <w:tc>
          <w:tcPr>
            <w:tcW w:w="686" w:type="pct"/>
            <w:noWrap/>
            <w:vAlign w:val="center"/>
            <w:hideMark/>
          </w:tcPr>
          <w:p w14:paraId="4339ACCC" w14:textId="0D7D0645" w:rsidR="0095422D" w:rsidRPr="0095422D" w:rsidRDefault="0095422D" w:rsidP="00463F75">
            <w:pPr>
              <w:pStyle w:val="NoSpacing"/>
              <w:keepNext/>
              <w:jc w:val="right"/>
            </w:pPr>
            <w:r w:rsidRPr="0095422D">
              <w:t>7.12</w:t>
            </w:r>
            <w:r w:rsidR="00D46BC0">
              <w:t>e+</w:t>
            </w:r>
            <w:r w:rsidRPr="0095422D">
              <w:t>00</w:t>
            </w:r>
          </w:p>
        </w:tc>
        <w:tc>
          <w:tcPr>
            <w:tcW w:w="470" w:type="pct"/>
            <w:noWrap/>
            <w:vAlign w:val="center"/>
            <w:hideMark/>
          </w:tcPr>
          <w:p w14:paraId="16A6F4B0" w14:textId="4479776C" w:rsidR="0095422D" w:rsidRPr="0095422D" w:rsidRDefault="0095422D" w:rsidP="00463F75">
            <w:pPr>
              <w:pStyle w:val="NoSpacing"/>
              <w:keepNext/>
              <w:jc w:val="right"/>
            </w:pPr>
            <w:r w:rsidRPr="0095422D">
              <w:t>29.8</w:t>
            </w:r>
          </w:p>
        </w:tc>
      </w:tr>
      <w:tr w:rsidR="00D46BC0" w:rsidRPr="0095422D" w14:paraId="41E5B578" w14:textId="77777777" w:rsidTr="00D46BC0">
        <w:trPr>
          <w:trHeight w:val="285"/>
        </w:trPr>
        <w:tc>
          <w:tcPr>
            <w:tcW w:w="493" w:type="pct"/>
            <w:noWrap/>
            <w:vAlign w:val="center"/>
            <w:hideMark/>
          </w:tcPr>
          <w:p w14:paraId="602E6314" w14:textId="33EE6AF2" w:rsidR="0095422D" w:rsidRPr="0095422D" w:rsidRDefault="0095422D" w:rsidP="00463F75">
            <w:pPr>
              <w:pStyle w:val="NoSpacing"/>
              <w:keepNext/>
            </w:pPr>
          </w:p>
        </w:tc>
        <w:tc>
          <w:tcPr>
            <w:tcW w:w="419" w:type="pct"/>
            <w:noWrap/>
            <w:vAlign w:val="center"/>
            <w:hideMark/>
          </w:tcPr>
          <w:p w14:paraId="6E9BDDD0" w14:textId="77777777" w:rsidR="0095422D" w:rsidRPr="0095422D" w:rsidRDefault="0095422D" w:rsidP="00463F75">
            <w:pPr>
              <w:pStyle w:val="NoSpacing"/>
              <w:keepNext/>
              <w:jc w:val="right"/>
            </w:pPr>
            <w:r w:rsidRPr="0095422D">
              <w:t>2</w:t>
            </w:r>
          </w:p>
        </w:tc>
        <w:tc>
          <w:tcPr>
            <w:tcW w:w="378" w:type="pct"/>
            <w:noWrap/>
            <w:vAlign w:val="center"/>
            <w:hideMark/>
          </w:tcPr>
          <w:p w14:paraId="6C9975D0" w14:textId="77777777" w:rsidR="0095422D" w:rsidRPr="0095422D" w:rsidRDefault="0095422D" w:rsidP="00463F75">
            <w:pPr>
              <w:pStyle w:val="NoSpacing"/>
              <w:keepNext/>
              <w:jc w:val="right"/>
            </w:pPr>
            <w:r w:rsidRPr="0095422D">
              <w:t>7</w:t>
            </w:r>
          </w:p>
        </w:tc>
        <w:tc>
          <w:tcPr>
            <w:tcW w:w="616" w:type="pct"/>
            <w:noWrap/>
            <w:vAlign w:val="center"/>
            <w:hideMark/>
          </w:tcPr>
          <w:p w14:paraId="56499323" w14:textId="77777777" w:rsidR="0095422D" w:rsidRPr="0095422D" w:rsidRDefault="0095422D" w:rsidP="00463F75">
            <w:pPr>
              <w:pStyle w:val="NoSpacing"/>
              <w:keepNext/>
              <w:jc w:val="right"/>
            </w:pPr>
            <w:r w:rsidRPr="0095422D">
              <w:t>66</w:t>
            </w:r>
          </w:p>
        </w:tc>
        <w:tc>
          <w:tcPr>
            <w:tcW w:w="639" w:type="pct"/>
            <w:noWrap/>
            <w:vAlign w:val="center"/>
            <w:hideMark/>
          </w:tcPr>
          <w:p w14:paraId="5F9E992E" w14:textId="77777777" w:rsidR="0095422D" w:rsidRPr="0095422D" w:rsidRDefault="0095422D" w:rsidP="00463F75">
            <w:pPr>
              <w:pStyle w:val="NoSpacing"/>
              <w:keepNext/>
              <w:jc w:val="right"/>
            </w:pPr>
            <w:r w:rsidRPr="0095422D">
              <w:t>54-70</w:t>
            </w:r>
          </w:p>
        </w:tc>
        <w:tc>
          <w:tcPr>
            <w:tcW w:w="538" w:type="pct"/>
            <w:noWrap/>
            <w:vAlign w:val="center"/>
            <w:hideMark/>
          </w:tcPr>
          <w:p w14:paraId="62675007" w14:textId="77777777" w:rsidR="0095422D" w:rsidRPr="0095422D" w:rsidRDefault="0095422D" w:rsidP="00463F75">
            <w:pPr>
              <w:pStyle w:val="NoSpacing"/>
              <w:keepNext/>
              <w:jc w:val="right"/>
            </w:pPr>
            <w:r w:rsidRPr="0095422D">
              <w:t>138.45</w:t>
            </w:r>
          </w:p>
        </w:tc>
        <w:tc>
          <w:tcPr>
            <w:tcW w:w="760" w:type="pct"/>
            <w:noWrap/>
            <w:vAlign w:val="center"/>
            <w:hideMark/>
          </w:tcPr>
          <w:p w14:paraId="3075FFF9" w14:textId="3AB6D3A3" w:rsidR="0095422D" w:rsidRPr="0095422D" w:rsidRDefault="0095422D" w:rsidP="00463F75">
            <w:pPr>
              <w:pStyle w:val="NoSpacing"/>
              <w:keepNext/>
              <w:jc w:val="right"/>
            </w:pPr>
            <w:r w:rsidRPr="0095422D">
              <w:t>1.57</w:t>
            </w:r>
            <w:r w:rsidR="00D46BC0">
              <w:t>e–</w:t>
            </w:r>
            <w:r w:rsidRPr="0095422D">
              <w:t>05</w:t>
            </w:r>
          </w:p>
        </w:tc>
        <w:tc>
          <w:tcPr>
            <w:tcW w:w="686" w:type="pct"/>
            <w:noWrap/>
            <w:vAlign w:val="center"/>
            <w:hideMark/>
          </w:tcPr>
          <w:p w14:paraId="39E9CEB8" w14:textId="7F6DECA7" w:rsidR="0095422D" w:rsidRPr="0095422D" w:rsidRDefault="0095422D" w:rsidP="00463F75">
            <w:pPr>
              <w:pStyle w:val="NoSpacing"/>
              <w:keepNext/>
              <w:jc w:val="right"/>
            </w:pPr>
            <w:r w:rsidRPr="0095422D">
              <w:t>4.01</w:t>
            </w:r>
            <w:r w:rsidR="00D46BC0">
              <w:t>e+</w:t>
            </w:r>
            <w:r w:rsidRPr="0095422D">
              <w:t>00</w:t>
            </w:r>
          </w:p>
        </w:tc>
        <w:tc>
          <w:tcPr>
            <w:tcW w:w="470" w:type="pct"/>
            <w:noWrap/>
            <w:vAlign w:val="center"/>
            <w:hideMark/>
          </w:tcPr>
          <w:p w14:paraId="59AC4BD3" w14:textId="02E7377D" w:rsidR="0095422D" w:rsidRPr="0095422D" w:rsidRDefault="0095422D" w:rsidP="00463F75">
            <w:pPr>
              <w:pStyle w:val="NoSpacing"/>
              <w:keepNext/>
              <w:jc w:val="right"/>
            </w:pPr>
            <w:r w:rsidRPr="0095422D">
              <w:t>16.8</w:t>
            </w:r>
          </w:p>
        </w:tc>
      </w:tr>
      <w:tr w:rsidR="00D46BC0" w:rsidRPr="0095422D" w14:paraId="5527007F" w14:textId="77777777" w:rsidTr="00D46BC0">
        <w:trPr>
          <w:trHeight w:val="285"/>
        </w:trPr>
        <w:tc>
          <w:tcPr>
            <w:tcW w:w="493" w:type="pct"/>
            <w:noWrap/>
            <w:vAlign w:val="center"/>
            <w:hideMark/>
          </w:tcPr>
          <w:p w14:paraId="246F91F0" w14:textId="77777777" w:rsidR="0095422D" w:rsidRPr="0095422D" w:rsidRDefault="0095422D" w:rsidP="00463F75">
            <w:pPr>
              <w:pStyle w:val="NoSpacing"/>
              <w:keepNext/>
            </w:pPr>
            <w:r w:rsidRPr="0095422D">
              <w:t>SG06</w:t>
            </w:r>
          </w:p>
        </w:tc>
        <w:tc>
          <w:tcPr>
            <w:tcW w:w="419" w:type="pct"/>
            <w:noWrap/>
            <w:vAlign w:val="center"/>
            <w:hideMark/>
          </w:tcPr>
          <w:p w14:paraId="673E79C1" w14:textId="77777777" w:rsidR="0095422D" w:rsidRPr="0095422D" w:rsidRDefault="0095422D" w:rsidP="00463F75">
            <w:pPr>
              <w:pStyle w:val="NoSpacing"/>
              <w:keepNext/>
              <w:jc w:val="right"/>
            </w:pPr>
            <w:r w:rsidRPr="0095422D">
              <w:t>1</w:t>
            </w:r>
          </w:p>
        </w:tc>
        <w:tc>
          <w:tcPr>
            <w:tcW w:w="378" w:type="pct"/>
            <w:noWrap/>
            <w:vAlign w:val="center"/>
            <w:hideMark/>
          </w:tcPr>
          <w:p w14:paraId="62D1CB96" w14:textId="77777777" w:rsidR="0095422D" w:rsidRPr="0095422D" w:rsidRDefault="0095422D" w:rsidP="00463F75">
            <w:pPr>
              <w:pStyle w:val="NoSpacing"/>
              <w:keepNext/>
              <w:jc w:val="right"/>
            </w:pPr>
            <w:r w:rsidRPr="0095422D">
              <w:t>2</w:t>
            </w:r>
          </w:p>
        </w:tc>
        <w:tc>
          <w:tcPr>
            <w:tcW w:w="616" w:type="pct"/>
            <w:noWrap/>
            <w:vAlign w:val="center"/>
            <w:hideMark/>
          </w:tcPr>
          <w:p w14:paraId="257C179B" w14:textId="77777777" w:rsidR="0095422D" w:rsidRPr="0095422D" w:rsidRDefault="0095422D" w:rsidP="00463F75">
            <w:pPr>
              <w:pStyle w:val="NoSpacing"/>
              <w:keepNext/>
              <w:jc w:val="right"/>
            </w:pPr>
            <w:r w:rsidRPr="0095422D">
              <w:t>97</w:t>
            </w:r>
          </w:p>
        </w:tc>
        <w:tc>
          <w:tcPr>
            <w:tcW w:w="639" w:type="pct"/>
            <w:noWrap/>
            <w:vAlign w:val="center"/>
            <w:hideMark/>
          </w:tcPr>
          <w:p w14:paraId="24A24E2E" w14:textId="77777777" w:rsidR="0095422D" w:rsidRPr="0095422D" w:rsidRDefault="0095422D" w:rsidP="00463F75">
            <w:pPr>
              <w:pStyle w:val="NoSpacing"/>
              <w:keepNext/>
              <w:jc w:val="right"/>
            </w:pPr>
            <w:r w:rsidRPr="0095422D">
              <w:t>34-117</w:t>
            </w:r>
          </w:p>
        </w:tc>
        <w:tc>
          <w:tcPr>
            <w:tcW w:w="538" w:type="pct"/>
            <w:noWrap/>
            <w:vAlign w:val="center"/>
            <w:hideMark/>
          </w:tcPr>
          <w:p w14:paraId="019E0F62" w14:textId="77777777" w:rsidR="0095422D" w:rsidRPr="0095422D" w:rsidRDefault="0095422D" w:rsidP="00463F75">
            <w:pPr>
              <w:pStyle w:val="NoSpacing"/>
              <w:keepNext/>
              <w:jc w:val="right"/>
            </w:pPr>
            <w:r w:rsidRPr="0095422D">
              <w:t>125.63</w:t>
            </w:r>
          </w:p>
        </w:tc>
        <w:tc>
          <w:tcPr>
            <w:tcW w:w="760" w:type="pct"/>
            <w:noWrap/>
            <w:vAlign w:val="center"/>
            <w:hideMark/>
          </w:tcPr>
          <w:p w14:paraId="27C0DFD2" w14:textId="64AEFF4B" w:rsidR="0095422D" w:rsidRPr="0095422D" w:rsidRDefault="0095422D" w:rsidP="00463F75">
            <w:pPr>
              <w:pStyle w:val="NoSpacing"/>
              <w:keepNext/>
              <w:jc w:val="right"/>
            </w:pPr>
            <w:r w:rsidRPr="0095422D">
              <w:t>6.65</w:t>
            </w:r>
            <w:r w:rsidR="00D46BC0">
              <w:t>e–</w:t>
            </w:r>
            <w:r w:rsidRPr="0095422D">
              <w:t>05</w:t>
            </w:r>
          </w:p>
        </w:tc>
        <w:tc>
          <w:tcPr>
            <w:tcW w:w="686" w:type="pct"/>
            <w:noWrap/>
            <w:vAlign w:val="center"/>
            <w:hideMark/>
          </w:tcPr>
          <w:p w14:paraId="2D573E21" w14:textId="0861FE78" w:rsidR="0095422D" w:rsidRPr="0095422D" w:rsidRDefault="0095422D" w:rsidP="00463F75">
            <w:pPr>
              <w:pStyle w:val="NoSpacing"/>
              <w:keepNext/>
              <w:jc w:val="right"/>
            </w:pPr>
            <w:r w:rsidRPr="0095422D">
              <w:t>6.69</w:t>
            </w:r>
            <w:r w:rsidR="00D46BC0">
              <w:t>e–</w:t>
            </w:r>
            <w:r w:rsidRPr="0095422D">
              <w:t>06</w:t>
            </w:r>
          </w:p>
        </w:tc>
        <w:tc>
          <w:tcPr>
            <w:tcW w:w="470" w:type="pct"/>
            <w:noWrap/>
            <w:vAlign w:val="center"/>
            <w:hideMark/>
          </w:tcPr>
          <w:p w14:paraId="06F737DE" w14:textId="7B48744C" w:rsidR="0095422D" w:rsidRPr="0095422D" w:rsidRDefault="0095422D" w:rsidP="00463F75">
            <w:pPr>
              <w:pStyle w:val="NoSpacing"/>
              <w:keepNext/>
              <w:jc w:val="right"/>
            </w:pPr>
            <w:r w:rsidRPr="0095422D">
              <w:t>15.9</w:t>
            </w:r>
          </w:p>
        </w:tc>
      </w:tr>
      <w:tr w:rsidR="00D46BC0" w:rsidRPr="0095422D" w14:paraId="5EE06588" w14:textId="77777777" w:rsidTr="00D46BC0">
        <w:trPr>
          <w:trHeight w:val="285"/>
        </w:trPr>
        <w:tc>
          <w:tcPr>
            <w:tcW w:w="493" w:type="pct"/>
            <w:noWrap/>
            <w:vAlign w:val="center"/>
            <w:hideMark/>
          </w:tcPr>
          <w:p w14:paraId="544AFD36" w14:textId="5C898CDF" w:rsidR="0095422D" w:rsidRPr="0095422D" w:rsidRDefault="0095422D" w:rsidP="00463F75">
            <w:pPr>
              <w:pStyle w:val="NoSpacing"/>
              <w:keepNext/>
            </w:pPr>
          </w:p>
        </w:tc>
        <w:tc>
          <w:tcPr>
            <w:tcW w:w="419" w:type="pct"/>
            <w:noWrap/>
            <w:vAlign w:val="center"/>
            <w:hideMark/>
          </w:tcPr>
          <w:p w14:paraId="5BE0E685" w14:textId="77777777" w:rsidR="0095422D" w:rsidRPr="0095422D" w:rsidRDefault="0095422D" w:rsidP="00463F75">
            <w:pPr>
              <w:pStyle w:val="NoSpacing"/>
              <w:keepNext/>
              <w:jc w:val="right"/>
            </w:pPr>
            <w:r w:rsidRPr="0095422D">
              <w:t>2</w:t>
            </w:r>
          </w:p>
        </w:tc>
        <w:tc>
          <w:tcPr>
            <w:tcW w:w="378" w:type="pct"/>
            <w:noWrap/>
            <w:vAlign w:val="center"/>
            <w:hideMark/>
          </w:tcPr>
          <w:p w14:paraId="5DF8575A" w14:textId="77777777" w:rsidR="0095422D" w:rsidRPr="0095422D" w:rsidRDefault="0095422D" w:rsidP="00463F75">
            <w:pPr>
              <w:pStyle w:val="NoSpacing"/>
              <w:keepNext/>
              <w:jc w:val="right"/>
            </w:pPr>
            <w:r w:rsidRPr="0095422D">
              <w:t>3</w:t>
            </w:r>
          </w:p>
        </w:tc>
        <w:tc>
          <w:tcPr>
            <w:tcW w:w="616" w:type="pct"/>
            <w:noWrap/>
            <w:vAlign w:val="center"/>
            <w:hideMark/>
          </w:tcPr>
          <w:p w14:paraId="1B3C0C23" w14:textId="77777777" w:rsidR="0095422D" w:rsidRPr="0095422D" w:rsidRDefault="0095422D" w:rsidP="00463F75">
            <w:pPr>
              <w:pStyle w:val="NoSpacing"/>
              <w:keepNext/>
              <w:jc w:val="right"/>
            </w:pPr>
            <w:r w:rsidRPr="0095422D">
              <w:t>44</w:t>
            </w:r>
          </w:p>
        </w:tc>
        <w:tc>
          <w:tcPr>
            <w:tcW w:w="639" w:type="pct"/>
            <w:noWrap/>
            <w:vAlign w:val="center"/>
            <w:hideMark/>
          </w:tcPr>
          <w:p w14:paraId="69AA5887" w14:textId="77777777" w:rsidR="0095422D" w:rsidRPr="0095422D" w:rsidRDefault="0095422D" w:rsidP="00463F75">
            <w:pPr>
              <w:pStyle w:val="NoSpacing"/>
              <w:keepNext/>
              <w:jc w:val="right"/>
            </w:pPr>
            <w:r w:rsidRPr="0095422D">
              <w:t>31-50</w:t>
            </w:r>
          </w:p>
        </w:tc>
        <w:tc>
          <w:tcPr>
            <w:tcW w:w="538" w:type="pct"/>
            <w:noWrap/>
            <w:vAlign w:val="center"/>
            <w:hideMark/>
          </w:tcPr>
          <w:p w14:paraId="47132DA0" w14:textId="77777777" w:rsidR="0095422D" w:rsidRPr="0095422D" w:rsidRDefault="0095422D" w:rsidP="00463F75">
            <w:pPr>
              <w:pStyle w:val="NoSpacing"/>
              <w:keepNext/>
              <w:jc w:val="right"/>
            </w:pPr>
            <w:r w:rsidRPr="0095422D">
              <w:t>109.89</w:t>
            </w:r>
          </w:p>
        </w:tc>
        <w:tc>
          <w:tcPr>
            <w:tcW w:w="760" w:type="pct"/>
            <w:noWrap/>
            <w:vAlign w:val="center"/>
            <w:hideMark/>
          </w:tcPr>
          <w:p w14:paraId="45CA3342" w14:textId="70EDB8FF" w:rsidR="0095422D" w:rsidRPr="0095422D" w:rsidRDefault="0095422D" w:rsidP="00463F75">
            <w:pPr>
              <w:pStyle w:val="NoSpacing"/>
              <w:keepNext/>
              <w:jc w:val="right"/>
            </w:pPr>
            <w:r w:rsidRPr="0095422D">
              <w:t>1.49</w:t>
            </w:r>
            <w:r w:rsidR="00D46BC0">
              <w:t>e–</w:t>
            </w:r>
            <w:r w:rsidRPr="0095422D">
              <w:t>04</w:t>
            </w:r>
          </w:p>
        </w:tc>
        <w:tc>
          <w:tcPr>
            <w:tcW w:w="686" w:type="pct"/>
            <w:noWrap/>
            <w:vAlign w:val="center"/>
            <w:hideMark/>
          </w:tcPr>
          <w:p w14:paraId="791D4689" w14:textId="06F925EF" w:rsidR="0095422D" w:rsidRPr="0095422D" w:rsidRDefault="0095422D" w:rsidP="00463F75">
            <w:pPr>
              <w:pStyle w:val="NoSpacing"/>
              <w:keepNext/>
              <w:jc w:val="right"/>
            </w:pPr>
            <w:r w:rsidRPr="0095422D">
              <w:t>8.94</w:t>
            </w:r>
            <w:r w:rsidR="00D46BC0">
              <w:t>e–</w:t>
            </w:r>
            <w:r w:rsidRPr="0095422D">
              <w:t>06</w:t>
            </w:r>
          </w:p>
        </w:tc>
        <w:tc>
          <w:tcPr>
            <w:tcW w:w="470" w:type="pct"/>
            <w:noWrap/>
            <w:vAlign w:val="center"/>
            <w:hideMark/>
          </w:tcPr>
          <w:p w14:paraId="7327F49F" w14:textId="25A2892A" w:rsidR="0095422D" w:rsidRPr="0095422D" w:rsidRDefault="0095422D" w:rsidP="00463F75">
            <w:pPr>
              <w:pStyle w:val="NoSpacing"/>
              <w:keepNext/>
              <w:jc w:val="right"/>
            </w:pPr>
            <w:r w:rsidRPr="0095422D">
              <w:t>21.2</w:t>
            </w:r>
          </w:p>
        </w:tc>
      </w:tr>
      <w:tr w:rsidR="00D46BC0" w:rsidRPr="0095422D" w14:paraId="0B06A327" w14:textId="77777777" w:rsidTr="00D46BC0">
        <w:trPr>
          <w:trHeight w:val="285"/>
        </w:trPr>
        <w:tc>
          <w:tcPr>
            <w:tcW w:w="493" w:type="pct"/>
            <w:noWrap/>
            <w:vAlign w:val="center"/>
            <w:hideMark/>
          </w:tcPr>
          <w:p w14:paraId="61A3F04A" w14:textId="77777777" w:rsidR="0095422D" w:rsidRPr="0095422D" w:rsidRDefault="0095422D" w:rsidP="00463F75">
            <w:pPr>
              <w:pStyle w:val="NoSpacing"/>
              <w:keepNext/>
            </w:pPr>
            <w:r w:rsidRPr="0095422D">
              <w:t>SG07</w:t>
            </w:r>
          </w:p>
        </w:tc>
        <w:tc>
          <w:tcPr>
            <w:tcW w:w="419" w:type="pct"/>
            <w:noWrap/>
            <w:vAlign w:val="center"/>
            <w:hideMark/>
          </w:tcPr>
          <w:p w14:paraId="69463793" w14:textId="77777777" w:rsidR="0095422D" w:rsidRPr="0095422D" w:rsidRDefault="0095422D" w:rsidP="00463F75">
            <w:pPr>
              <w:pStyle w:val="NoSpacing"/>
              <w:keepNext/>
              <w:jc w:val="right"/>
            </w:pPr>
            <w:r w:rsidRPr="0095422D">
              <w:t>1</w:t>
            </w:r>
          </w:p>
        </w:tc>
        <w:tc>
          <w:tcPr>
            <w:tcW w:w="378" w:type="pct"/>
            <w:noWrap/>
            <w:vAlign w:val="center"/>
            <w:hideMark/>
          </w:tcPr>
          <w:p w14:paraId="45CEE36F" w14:textId="77777777" w:rsidR="0095422D" w:rsidRPr="0095422D" w:rsidRDefault="0095422D" w:rsidP="00463F75">
            <w:pPr>
              <w:pStyle w:val="NoSpacing"/>
              <w:keepNext/>
              <w:jc w:val="right"/>
            </w:pPr>
            <w:r w:rsidRPr="0095422D">
              <w:t>5</w:t>
            </w:r>
          </w:p>
        </w:tc>
        <w:tc>
          <w:tcPr>
            <w:tcW w:w="616" w:type="pct"/>
            <w:noWrap/>
            <w:vAlign w:val="center"/>
            <w:hideMark/>
          </w:tcPr>
          <w:p w14:paraId="2CF7FBC8" w14:textId="77777777" w:rsidR="0095422D" w:rsidRPr="0095422D" w:rsidRDefault="0095422D" w:rsidP="00463F75">
            <w:pPr>
              <w:pStyle w:val="NoSpacing"/>
              <w:keepNext/>
              <w:jc w:val="right"/>
            </w:pPr>
            <w:r w:rsidRPr="0095422D">
              <w:t>19</w:t>
            </w:r>
          </w:p>
        </w:tc>
        <w:tc>
          <w:tcPr>
            <w:tcW w:w="639" w:type="pct"/>
            <w:noWrap/>
            <w:vAlign w:val="center"/>
            <w:hideMark/>
          </w:tcPr>
          <w:p w14:paraId="4082F50F" w14:textId="77777777" w:rsidR="0095422D" w:rsidRPr="0095422D" w:rsidRDefault="0095422D" w:rsidP="00463F75">
            <w:pPr>
              <w:pStyle w:val="NoSpacing"/>
              <w:keepNext/>
              <w:jc w:val="right"/>
            </w:pPr>
            <w:r w:rsidRPr="0095422D">
              <w:t>4-32</w:t>
            </w:r>
          </w:p>
        </w:tc>
        <w:tc>
          <w:tcPr>
            <w:tcW w:w="538" w:type="pct"/>
            <w:noWrap/>
            <w:vAlign w:val="center"/>
            <w:hideMark/>
          </w:tcPr>
          <w:p w14:paraId="7B000C46" w14:textId="77777777" w:rsidR="0095422D" w:rsidRPr="0095422D" w:rsidRDefault="0095422D" w:rsidP="00463F75">
            <w:pPr>
              <w:pStyle w:val="NoSpacing"/>
              <w:keepNext/>
              <w:jc w:val="right"/>
            </w:pPr>
            <w:r w:rsidRPr="0095422D">
              <w:t>135.93</w:t>
            </w:r>
          </w:p>
        </w:tc>
        <w:tc>
          <w:tcPr>
            <w:tcW w:w="760" w:type="pct"/>
            <w:noWrap/>
            <w:vAlign w:val="center"/>
            <w:hideMark/>
          </w:tcPr>
          <w:p w14:paraId="4BE3D2BD" w14:textId="3267F1DB" w:rsidR="0095422D" w:rsidRPr="0095422D" w:rsidRDefault="0095422D" w:rsidP="00463F75">
            <w:pPr>
              <w:pStyle w:val="NoSpacing"/>
              <w:keepNext/>
              <w:jc w:val="right"/>
            </w:pPr>
            <w:r w:rsidRPr="0095422D">
              <w:t>3.26</w:t>
            </w:r>
            <w:r w:rsidR="00D46BC0">
              <w:t>e–</w:t>
            </w:r>
            <w:r w:rsidRPr="0095422D">
              <w:t>05</w:t>
            </w:r>
          </w:p>
        </w:tc>
        <w:tc>
          <w:tcPr>
            <w:tcW w:w="686" w:type="pct"/>
            <w:noWrap/>
            <w:vAlign w:val="center"/>
            <w:hideMark/>
          </w:tcPr>
          <w:p w14:paraId="7E18797E" w14:textId="5F59CCD9" w:rsidR="0095422D" w:rsidRPr="0095422D" w:rsidRDefault="0095422D" w:rsidP="00463F75">
            <w:pPr>
              <w:pStyle w:val="NoSpacing"/>
              <w:keepNext/>
              <w:jc w:val="right"/>
            </w:pPr>
            <w:r w:rsidRPr="0095422D">
              <w:t>1.39</w:t>
            </w:r>
            <w:r w:rsidR="00D46BC0">
              <w:t>e–</w:t>
            </w:r>
            <w:r w:rsidRPr="0095422D">
              <w:t>05</w:t>
            </w:r>
          </w:p>
        </w:tc>
        <w:tc>
          <w:tcPr>
            <w:tcW w:w="470" w:type="pct"/>
            <w:noWrap/>
            <w:vAlign w:val="center"/>
            <w:hideMark/>
          </w:tcPr>
          <w:p w14:paraId="0BF9D901" w14:textId="6774DCE8" w:rsidR="0095422D" w:rsidRPr="0095422D" w:rsidRDefault="0095422D" w:rsidP="00463F75">
            <w:pPr>
              <w:pStyle w:val="NoSpacing"/>
              <w:keepNext/>
              <w:jc w:val="right"/>
            </w:pPr>
            <w:r w:rsidRPr="0095422D">
              <w:t>27.6</w:t>
            </w:r>
          </w:p>
        </w:tc>
      </w:tr>
      <w:tr w:rsidR="00D46BC0" w:rsidRPr="0095422D" w14:paraId="201B1C0C" w14:textId="77777777" w:rsidTr="00D46BC0">
        <w:trPr>
          <w:trHeight w:val="285"/>
        </w:trPr>
        <w:tc>
          <w:tcPr>
            <w:tcW w:w="493" w:type="pct"/>
            <w:noWrap/>
            <w:vAlign w:val="center"/>
            <w:hideMark/>
          </w:tcPr>
          <w:p w14:paraId="18ADD3F4" w14:textId="77777777" w:rsidR="0095422D" w:rsidRPr="0095422D" w:rsidRDefault="0095422D" w:rsidP="00463F75">
            <w:pPr>
              <w:pStyle w:val="NoSpacing"/>
              <w:keepNext/>
            </w:pPr>
            <w:r w:rsidRPr="0095422D">
              <w:t>SG08</w:t>
            </w:r>
          </w:p>
        </w:tc>
        <w:tc>
          <w:tcPr>
            <w:tcW w:w="419" w:type="pct"/>
            <w:noWrap/>
            <w:vAlign w:val="center"/>
            <w:hideMark/>
          </w:tcPr>
          <w:p w14:paraId="5FA907BD" w14:textId="77777777" w:rsidR="0095422D" w:rsidRPr="0095422D" w:rsidRDefault="0095422D" w:rsidP="00463F75">
            <w:pPr>
              <w:pStyle w:val="NoSpacing"/>
              <w:keepNext/>
              <w:jc w:val="right"/>
            </w:pPr>
            <w:r w:rsidRPr="0095422D">
              <w:t>1</w:t>
            </w:r>
          </w:p>
        </w:tc>
        <w:tc>
          <w:tcPr>
            <w:tcW w:w="378" w:type="pct"/>
            <w:noWrap/>
            <w:vAlign w:val="center"/>
            <w:hideMark/>
          </w:tcPr>
          <w:p w14:paraId="729ABE2A" w14:textId="77777777" w:rsidR="0095422D" w:rsidRPr="0095422D" w:rsidRDefault="0095422D" w:rsidP="00463F75">
            <w:pPr>
              <w:pStyle w:val="NoSpacing"/>
              <w:keepNext/>
              <w:jc w:val="right"/>
            </w:pPr>
            <w:r w:rsidRPr="0095422D">
              <w:t>5</w:t>
            </w:r>
          </w:p>
        </w:tc>
        <w:tc>
          <w:tcPr>
            <w:tcW w:w="616" w:type="pct"/>
            <w:noWrap/>
            <w:vAlign w:val="center"/>
            <w:hideMark/>
          </w:tcPr>
          <w:p w14:paraId="357E4FAA" w14:textId="77777777" w:rsidR="0095422D" w:rsidRPr="0095422D" w:rsidRDefault="0095422D" w:rsidP="00463F75">
            <w:pPr>
              <w:pStyle w:val="NoSpacing"/>
              <w:keepNext/>
              <w:jc w:val="right"/>
            </w:pPr>
            <w:r w:rsidRPr="0095422D">
              <w:t>28</w:t>
            </w:r>
          </w:p>
        </w:tc>
        <w:tc>
          <w:tcPr>
            <w:tcW w:w="639" w:type="pct"/>
            <w:noWrap/>
            <w:vAlign w:val="center"/>
            <w:hideMark/>
          </w:tcPr>
          <w:p w14:paraId="49C2F0B8" w14:textId="77777777" w:rsidR="0095422D" w:rsidRPr="0095422D" w:rsidRDefault="0095422D" w:rsidP="00463F75">
            <w:pPr>
              <w:pStyle w:val="NoSpacing"/>
              <w:keepNext/>
              <w:jc w:val="right"/>
            </w:pPr>
            <w:r w:rsidRPr="0095422D">
              <w:t>15-32</w:t>
            </w:r>
          </w:p>
        </w:tc>
        <w:tc>
          <w:tcPr>
            <w:tcW w:w="538" w:type="pct"/>
            <w:noWrap/>
            <w:vAlign w:val="center"/>
            <w:hideMark/>
          </w:tcPr>
          <w:p w14:paraId="56999304" w14:textId="77777777" w:rsidR="0095422D" w:rsidRPr="0095422D" w:rsidRDefault="0095422D" w:rsidP="00463F75">
            <w:pPr>
              <w:pStyle w:val="NoSpacing"/>
              <w:keepNext/>
              <w:jc w:val="right"/>
            </w:pPr>
            <w:r w:rsidRPr="0095422D">
              <w:t>240.07</w:t>
            </w:r>
          </w:p>
        </w:tc>
        <w:tc>
          <w:tcPr>
            <w:tcW w:w="760" w:type="pct"/>
            <w:noWrap/>
            <w:vAlign w:val="center"/>
            <w:hideMark/>
          </w:tcPr>
          <w:p w14:paraId="5CA9E7ED" w14:textId="17A6BCA3" w:rsidR="0095422D" w:rsidRPr="0095422D" w:rsidRDefault="0095422D" w:rsidP="00463F75">
            <w:pPr>
              <w:pStyle w:val="NoSpacing"/>
              <w:keepNext/>
              <w:jc w:val="right"/>
            </w:pPr>
            <w:r w:rsidRPr="0095422D">
              <w:t>1.47</w:t>
            </w:r>
            <w:r w:rsidR="00D46BC0">
              <w:t>e–</w:t>
            </w:r>
            <w:r w:rsidRPr="0095422D">
              <w:t>08</w:t>
            </w:r>
          </w:p>
        </w:tc>
        <w:tc>
          <w:tcPr>
            <w:tcW w:w="686" w:type="pct"/>
            <w:noWrap/>
            <w:vAlign w:val="center"/>
            <w:hideMark/>
          </w:tcPr>
          <w:p w14:paraId="7D336961" w14:textId="6A1C4855" w:rsidR="0095422D" w:rsidRPr="0095422D" w:rsidRDefault="0095422D" w:rsidP="00463F75">
            <w:pPr>
              <w:pStyle w:val="NoSpacing"/>
              <w:keepNext/>
              <w:jc w:val="right"/>
            </w:pPr>
            <w:r w:rsidRPr="0095422D">
              <w:t>4.24</w:t>
            </w:r>
            <w:r w:rsidR="00D46BC0">
              <w:t>e–</w:t>
            </w:r>
            <w:r w:rsidRPr="0095422D">
              <w:t>05</w:t>
            </w:r>
          </w:p>
        </w:tc>
        <w:tc>
          <w:tcPr>
            <w:tcW w:w="470" w:type="pct"/>
            <w:noWrap/>
            <w:vAlign w:val="center"/>
            <w:hideMark/>
          </w:tcPr>
          <w:p w14:paraId="385E98DD" w14:textId="094BA985" w:rsidR="0095422D" w:rsidRPr="0095422D" w:rsidRDefault="0095422D" w:rsidP="00463F75">
            <w:pPr>
              <w:pStyle w:val="NoSpacing"/>
              <w:keepNext/>
              <w:jc w:val="right"/>
            </w:pPr>
            <w:r w:rsidRPr="0095422D">
              <w:t>48.9</w:t>
            </w:r>
          </w:p>
        </w:tc>
      </w:tr>
      <w:tr w:rsidR="00D46BC0" w:rsidRPr="0095422D" w14:paraId="081D7D3A" w14:textId="77777777" w:rsidTr="00D46BC0">
        <w:trPr>
          <w:trHeight w:val="285"/>
        </w:trPr>
        <w:tc>
          <w:tcPr>
            <w:tcW w:w="493" w:type="pct"/>
            <w:noWrap/>
            <w:vAlign w:val="center"/>
            <w:hideMark/>
          </w:tcPr>
          <w:p w14:paraId="4B0FAFF5" w14:textId="77777777" w:rsidR="0095422D" w:rsidRPr="0095422D" w:rsidRDefault="0095422D" w:rsidP="00463F75">
            <w:pPr>
              <w:pStyle w:val="NoSpacing"/>
              <w:keepNext/>
            </w:pPr>
            <w:r w:rsidRPr="0095422D">
              <w:t>ST07</w:t>
            </w:r>
          </w:p>
        </w:tc>
        <w:tc>
          <w:tcPr>
            <w:tcW w:w="419" w:type="pct"/>
            <w:noWrap/>
            <w:vAlign w:val="center"/>
            <w:hideMark/>
          </w:tcPr>
          <w:p w14:paraId="33DE1B4D" w14:textId="77777777" w:rsidR="0095422D" w:rsidRPr="0095422D" w:rsidRDefault="0095422D" w:rsidP="00463F75">
            <w:pPr>
              <w:pStyle w:val="NoSpacing"/>
              <w:keepNext/>
              <w:jc w:val="right"/>
            </w:pPr>
            <w:r w:rsidRPr="0095422D">
              <w:t>1</w:t>
            </w:r>
          </w:p>
        </w:tc>
        <w:tc>
          <w:tcPr>
            <w:tcW w:w="378" w:type="pct"/>
            <w:noWrap/>
            <w:vAlign w:val="center"/>
            <w:hideMark/>
          </w:tcPr>
          <w:p w14:paraId="6ACA35E2" w14:textId="77777777" w:rsidR="0095422D" w:rsidRPr="0095422D" w:rsidRDefault="0095422D" w:rsidP="00463F75">
            <w:pPr>
              <w:pStyle w:val="NoSpacing"/>
              <w:keepNext/>
              <w:jc w:val="right"/>
            </w:pPr>
            <w:r w:rsidRPr="0095422D">
              <w:t>9</w:t>
            </w:r>
          </w:p>
        </w:tc>
        <w:tc>
          <w:tcPr>
            <w:tcW w:w="616" w:type="pct"/>
            <w:noWrap/>
            <w:vAlign w:val="center"/>
            <w:hideMark/>
          </w:tcPr>
          <w:p w14:paraId="6A8201EE" w14:textId="77777777" w:rsidR="0095422D" w:rsidRPr="0095422D" w:rsidRDefault="0095422D" w:rsidP="00463F75">
            <w:pPr>
              <w:pStyle w:val="NoSpacing"/>
              <w:keepNext/>
              <w:jc w:val="right"/>
            </w:pPr>
            <w:r w:rsidRPr="0095422D">
              <w:t>41</w:t>
            </w:r>
          </w:p>
        </w:tc>
        <w:tc>
          <w:tcPr>
            <w:tcW w:w="639" w:type="pct"/>
            <w:noWrap/>
            <w:vAlign w:val="center"/>
            <w:hideMark/>
          </w:tcPr>
          <w:p w14:paraId="1890F7C8" w14:textId="77777777" w:rsidR="0095422D" w:rsidRPr="0095422D" w:rsidRDefault="0095422D" w:rsidP="00463F75">
            <w:pPr>
              <w:pStyle w:val="NoSpacing"/>
              <w:keepNext/>
              <w:jc w:val="right"/>
            </w:pPr>
            <w:r w:rsidRPr="0095422D">
              <w:t>27-82</w:t>
            </w:r>
          </w:p>
        </w:tc>
        <w:tc>
          <w:tcPr>
            <w:tcW w:w="538" w:type="pct"/>
            <w:noWrap/>
            <w:vAlign w:val="center"/>
            <w:hideMark/>
          </w:tcPr>
          <w:p w14:paraId="0C7E71DA" w14:textId="77777777" w:rsidR="0095422D" w:rsidRPr="0095422D" w:rsidRDefault="0095422D" w:rsidP="00463F75">
            <w:pPr>
              <w:pStyle w:val="NoSpacing"/>
              <w:keepNext/>
              <w:jc w:val="right"/>
            </w:pPr>
            <w:r w:rsidRPr="0095422D">
              <w:t>109.68</w:t>
            </w:r>
          </w:p>
        </w:tc>
        <w:tc>
          <w:tcPr>
            <w:tcW w:w="760" w:type="pct"/>
            <w:noWrap/>
            <w:vAlign w:val="center"/>
            <w:hideMark/>
          </w:tcPr>
          <w:p w14:paraId="69E26287" w14:textId="2AEBD54F" w:rsidR="0095422D" w:rsidRPr="0095422D" w:rsidRDefault="0095422D" w:rsidP="00463F75">
            <w:pPr>
              <w:pStyle w:val="NoSpacing"/>
              <w:keepNext/>
              <w:jc w:val="right"/>
            </w:pPr>
            <w:r w:rsidRPr="0095422D">
              <w:t>1.97</w:t>
            </w:r>
            <w:r w:rsidR="00D46BC0">
              <w:t>e–</w:t>
            </w:r>
            <w:r w:rsidRPr="0095422D">
              <w:t>04</w:t>
            </w:r>
          </w:p>
        </w:tc>
        <w:tc>
          <w:tcPr>
            <w:tcW w:w="686" w:type="pct"/>
            <w:noWrap/>
            <w:vAlign w:val="center"/>
            <w:hideMark/>
          </w:tcPr>
          <w:p w14:paraId="2CEAC6EF" w14:textId="54071672" w:rsidR="0095422D" w:rsidRPr="0095422D" w:rsidRDefault="0095422D" w:rsidP="00463F75">
            <w:pPr>
              <w:pStyle w:val="NoSpacing"/>
              <w:keepNext/>
              <w:jc w:val="right"/>
            </w:pPr>
            <w:r w:rsidRPr="0095422D">
              <w:t>1.59</w:t>
            </w:r>
            <w:r w:rsidR="00D46BC0">
              <w:t>e–</w:t>
            </w:r>
            <w:r w:rsidRPr="0095422D">
              <w:t>01</w:t>
            </w:r>
          </w:p>
        </w:tc>
        <w:tc>
          <w:tcPr>
            <w:tcW w:w="470" w:type="pct"/>
            <w:noWrap/>
            <w:vAlign w:val="center"/>
            <w:hideMark/>
          </w:tcPr>
          <w:p w14:paraId="45DE9C43" w14:textId="36B302BF" w:rsidR="0095422D" w:rsidRPr="0095422D" w:rsidRDefault="0095422D" w:rsidP="00463F75">
            <w:pPr>
              <w:pStyle w:val="NoSpacing"/>
              <w:keepNext/>
              <w:jc w:val="right"/>
            </w:pPr>
            <w:r w:rsidRPr="0095422D">
              <w:t>21.9</w:t>
            </w:r>
          </w:p>
        </w:tc>
      </w:tr>
      <w:tr w:rsidR="00D46BC0" w:rsidRPr="0095422D" w14:paraId="00302127" w14:textId="77777777" w:rsidTr="00D46BC0">
        <w:trPr>
          <w:trHeight w:val="285"/>
        </w:trPr>
        <w:tc>
          <w:tcPr>
            <w:tcW w:w="493" w:type="pct"/>
            <w:noWrap/>
            <w:vAlign w:val="center"/>
            <w:hideMark/>
          </w:tcPr>
          <w:p w14:paraId="6E59C71A" w14:textId="77777777" w:rsidR="0095422D" w:rsidRPr="0095422D" w:rsidRDefault="0095422D" w:rsidP="00463F75">
            <w:pPr>
              <w:pStyle w:val="NoSpacing"/>
              <w:keepNext/>
            </w:pPr>
            <w:r w:rsidRPr="0095422D">
              <w:t>ST08</w:t>
            </w:r>
          </w:p>
        </w:tc>
        <w:tc>
          <w:tcPr>
            <w:tcW w:w="419" w:type="pct"/>
            <w:noWrap/>
            <w:vAlign w:val="center"/>
            <w:hideMark/>
          </w:tcPr>
          <w:p w14:paraId="053810A8" w14:textId="77777777" w:rsidR="0095422D" w:rsidRPr="0095422D" w:rsidRDefault="0095422D" w:rsidP="00463F75">
            <w:pPr>
              <w:pStyle w:val="NoSpacing"/>
              <w:keepNext/>
              <w:jc w:val="right"/>
            </w:pPr>
            <w:r w:rsidRPr="0095422D">
              <w:t>1</w:t>
            </w:r>
          </w:p>
        </w:tc>
        <w:tc>
          <w:tcPr>
            <w:tcW w:w="378" w:type="pct"/>
            <w:noWrap/>
            <w:vAlign w:val="center"/>
            <w:hideMark/>
          </w:tcPr>
          <w:p w14:paraId="52E3B933" w14:textId="77777777" w:rsidR="0095422D" w:rsidRPr="0095422D" w:rsidRDefault="0095422D" w:rsidP="00463F75">
            <w:pPr>
              <w:pStyle w:val="NoSpacing"/>
              <w:keepNext/>
              <w:jc w:val="right"/>
            </w:pPr>
            <w:r w:rsidRPr="0095422D">
              <w:t>4</w:t>
            </w:r>
          </w:p>
        </w:tc>
        <w:tc>
          <w:tcPr>
            <w:tcW w:w="616" w:type="pct"/>
            <w:noWrap/>
            <w:vAlign w:val="center"/>
            <w:hideMark/>
          </w:tcPr>
          <w:p w14:paraId="0544ADE7" w14:textId="77777777" w:rsidR="0095422D" w:rsidRPr="0095422D" w:rsidRDefault="0095422D" w:rsidP="00463F75">
            <w:pPr>
              <w:pStyle w:val="NoSpacing"/>
              <w:keepNext/>
              <w:jc w:val="right"/>
            </w:pPr>
            <w:r w:rsidRPr="0095422D">
              <w:t>2</w:t>
            </w:r>
          </w:p>
        </w:tc>
        <w:tc>
          <w:tcPr>
            <w:tcW w:w="639" w:type="pct"/>
            <w:noWrap/>
            <w:vAlign w:val="center"/>
            <w:hideMark/>
          </w:tcPr>
          <w:p w14:paraId="36D01843" w14:textId="77777777" w:rsidR="0095422D" w:rsidRPr="0095422D" w:rsidRDefault="0095422D" w:rsidP="00463F75">
            <w:pPr>
              <w:pStyle w:val="NoSpacing"/>
              <w:keepNext/>
              <w:jc w:val="right"/>
            </w:pPr>
            <w:r w:rsidRPr="0095422D">
              <w:t>0-4</w:t>
            </w:r>
          </w:p>
        </w:tc>
        <w:tc>
          <w:tcPr>
            <w:tcW w:w="538" w:type="pct"/>
            <w:noWrap/>
            <w:vAlign w:val="center"/>
            <w:hideMark/>
          </w:tcPr>
          <w:p w14:paraId="683F95A8" w14:textId="77777777" w:rsidR="0095422D" w:rsidRPr="0095422D" w:rsidRDefault="0095422D" w:rsidP="00463F75">
            <w:pPr>
              <w:pStyle w:val="NoSpacing"/>
              <w:keepNext/>
              <w:jc w:val="right"/>
            </w:pPr>
            <w:r w:rsidRPr="0095422D">
              <w:t>234.05</w:t>
            </w:r>
          </w:p>
        </w:tc>
        <w:tc>
          <w:tcPr>
            <w:tcW w:w="760" w:type="pct"/>
            <w:noWrap/>
            <w:vAlign w:val="center"/>
            <w:hideMark/>
          </w:tcPr>
          <w:p w14:paraId="6A5D4DA2" w14:textId="08918202" w:rsidR="0095422D" w:rsidRPr="0095422D" w:rsidRDefault="0095422D" w:rsidP="00463F75">
            <w:pPr>
              <w:pStyle w:val="NoSpacing"/>
              <w:keepNext/>
              <w:jc w:val="right"/>
            </w:pPr>
            <w:r w:rsidRPr="0095422D">
              <w:t>1.08</w:t>
            </w:r>
            <w:r w:rsidR="00D46BC0">
              <w:t>e–</w:t>
            </w:r>
            <w:r w:rsidRPr="0095422D">
              <w:t>08</w:t>
            </w:r>
          </w:p>
        </w:tc>
        <w:tc>
          <w:tcPr>
            <w:tcW w:w="686" w:type="pct"/>
            <w:noWrap/>
            <w:vAlign w:val="center"/>
            <w:hideMark/>
          </w:tcPr>
          <w:p w14:paraId="18782682" w14:textId="032061E4" w:rsidR="0095422D" w:rsidRPr="0095422D" w:rsidRDefault="0095422D" w:rsidP="00463F75">
            <w:pPr>
              <w:pStyle w:val="NoSpacing"/>
              <w:keepNext/>
              <w:jc w:val="right"/>
            </w:pPr>
            <w:r w:rsidRPr="0095422D">
              <w:t>6.32</w:t>
            </w:r>
            <w:r w:rsidR="00D46BC0">
              <w:t>e–</w:t>
            </w:r>
            <w:r w:rsidRPr="0095422D">
              <w:t>01</w:t>
            </w:r>
          </w:p>
        </w:tc>
        <w:tc>
          <w:tcPr>
            <w:tcW w:w="470" w:type="pct"/>
            <w:noWrap/>
            <w:vAlign w:val="center"/>
            <w:hideMark/>
          </w:tcPr>
          <w:p w14:paraId="5469F6DB" w14:textId="0C7D3268" w:rsidR="0095422D" w:rsidRPr="0095422D" w:rsidRDefault="0095422D" w:rsidP="00463F75">
            <w:pPr>
              <w:pStyle w:val="NoSpacing"/>
              <w:keepNext/>
              <w:jc w:val="right"/>
            </w:pPr>
            <w:r w:rsidRPr="0095422D">
              <w:t>48.1</w:t>
            </w:r>
          </w:p>
        </w:tc>
      </w:tr>
      <w:tr w:rsidR="00D46BC0" w:rsidRPr="0095422D" w14:paraId="6BB3DF30" w14:textId="77777777" w:rsidTr="00D46BC0">
        <w:trPr>
          <w:trHeight w:val="285"/>
        </w:trPr>
        <w:tc>
          <w:tcPr>
            <w:tcW w:w="493" w:type="pct"/>
            <w:noWrap/>
            <w:vAlign w:val="center"/>
            <w:hideMark/>
          </w:tcPr>
          <w:p w14:paraId="517496BB" w14:textId="77777777" w:rsidR="0095422D" w:rsidRPr="0095422D" w:rsidRDefault="0095422D" w:rsidP="00463F75">
            <w:pPr>
              <w:pStyle w:val="NoSpacing"/>
              <w:keepNext/>
            </w:pPr>
            <w:r w:rsidRPr="0095422D">
              <w:t>NS06</w:t>
            </w:r>
          </w:p>
        </w:tc>
        <w:tc>
          <w:tcPr>
            <w:tcW w:w="419" w:type="pct"/>
            <w:noWrap/>
            <w:vAlign w:val="center"/>
            <w:hideMark/>
          </w:tcPr>
          <w:p w14:paraId="00C75B4E" w14:textId="77777777" w:rsidR="0095422D" w:rsidRPr="0095422D" w:rsidRDefault="0095422D" w:rsidP="00463F75">
            <w:pPr>
              <w:pStyle w:val="NoSpacing"/>
              <w:keepNext/>
              <w:jc w:val="right"/>
            </w:pPr>
            <w:r w:rsidRPr="0095422D">
              <w:t>1</w:t>
            </w:r>
          </w:p>
        </w:tc>
        <w:tc>
          <w:tcPr>
            <w:tcW w:w="378" w:type="pct"/>
            <w:noWrap/>
            <w:vAlign w:val="center"/>
            <w:hideMark/>
          </w:tcPr>
          <w:p w14:paraId="7B067941" w14:textId="77777777" w:rsidR="0095422D" w:rsidRPr="0095422D" w:rsidRDefault="0095422D" w:rsidP="00463F75">
            <w:pPr>
              <w:pStyle w:val="NoSpacing"/>
              <w:keepNext/>
              <w:jc w:val="right"/>
            </w:pPr>
            <w:r w:rsidRPr="0095422D">
              <w:t>1</w:t>
            </w:r>
          </w:p>
        </w:tc>
        <w:tc>
          <w:tcPr>
            <w:tcW w:w="616" w:type="pct"/>
            <w:noWrap/>
            <w:vAlign w:val="center"/>
            <w:hideMark/>
          </w:tcPr>
          <w:p w14:paraId="42669C1D" w14:textId="77777777" w:rsidR="0095422D" w:rsidRPr="0095422D" w:rsidRDefault="0095422D" w:rsidP="00463F75">
            <w:pPr>
              <w:pStyle w:val="NoSpacing"/>
              <w:keepNext/>
              <w:jc w:val="right"/>
            </w:pPr>
            <w:r w:rsidRPr="0095422D">
              <w:t>0</w:t>
            </w:r>
          </w:p>
        </w:tc>
        <w:tc>
          <w:tcPr>
            <w:tcW w:w="639" w:type="pct"/>
            <w:noWrap/>
            <w:vAlign w:val="center"/>
            <w:hideMark/>
          </w:tcPr>
          <w:p w14:paraId="757FE052" w14:textId="77777777" w:rsidR="0095422D" w:rsidRPr="0095422D" w:rsidRDefault="0095422D" w:rsidP="00463F75">
            <w:pPr>
              <w:pStyle w:val="NoSpacing"/>
              <w:keepNext/>
              <w:jc w:val="right"/>
            </w:pPr>
            <w:r w:rsidRPr="0095422D">
              <w:t>0-52</w:t>
            </w:r>
          </w:p>
        </w:tc>
        <w:tc>
          <w:tcPr>
            <w:tcW w:w="538" w:type="pct"/>
            <w:noWrap/>
            <w:vAlign w:val="center"/>
            <w:hideMark/>
          </w:tcPr>
          <w:p w14:paraId="45CD972F" w14:textId="77777777" w:rsidR="0095422D" w:rsidRPr="0095422D" w:rsidRDefault="0095422D" w:rsidP="00463F75">
            <w:pPr>
              <w:pStyle w:val="NoSpacing"/>
              <w:keepNext/>
              <w:jc w:val="right"/>
            </w:pPr>
            <w:r w:rsidRPr="0095422D">
              <w:t>113.07</w:t>
            </w:r>
          </w:p>
        </w:tc>
        <w:tc>
          <w:tcPr>
            <w:tcW w:w="760" w:type="pct"/>
            <w:noWrap/>
            <w:vAlign w:val="center"/>
            <w:hideMark/>
          </w:tcPr>
          <w:p w14:paraId="7B2DC767" w14:textId="2DC2B27E" w:rsidR="0095422D" w:rsidRPr="0095422D" w:rsidRDefault="0095422D" w:rsidP="00463F75">
            <w:pPr>
              <w:pStyle w:val="NoSpacing"/>
              <w:keepNext/>
              <w:jc w:val="right"/>
            </w:pPr>
            <w:r w:rsidRPr="0095422D">
              <w:t>1.29</w:t>
            </w:r>
            <w:r w:rsidR="00D46BC0">
              <w:t>e–</w:t>
            </w:r>
            <w:r w:rsidRPr="0095422D">
              <w:t>04</w:t>
            </w:r>
          </w:p>
        </w:tc>
        <w:tc>
          <w:tcPr>
            <w:tcW w:w="686" w:type="pct"/>
            <w:noWrap/>
            <w:vAlign w:val="center"/>
            <w:hideMark/>
          </w:tcPr>
          <w:p w14:paraId="2647B8C0" w14:textId="2050C04D" w:rsidR="0095422D" w:rsidRPr="0095422D" w:rsidRDefault="0095422D" w:rsidP="00463F75">
            <w:pPr>
              <w:pStyle w:val="NoSpacing"/>
              <w:keepNext/>
              <w:jc w:val="right"/>
            </w:pPr>
            <w:r w:rsidRPr="0095422D">
              <w:t>1.17</w:t>
            </w:r>
            <w:r w:rsidR="00D46BC0">
              <w:t>e–</w:t>
            </w:r>
            <w:r w:rsidRPr="0095422D">
              <w:t>01</w:t>
            </w:r>
          </w:p>
        </w:tc>
        <w:tc>
          <w:tcPr>
            <w:tcW w:w="470" w:type="pct"/>
            <w:noWrap/>
            <w:vAlign w:val="center"/>
            <w:hideMark/>
          </w:tcPr>
          <w:p w14:paraId="28875AD1" w14:textId="3A036B2A" w:rsidR="0095422D" w:rsidRPr="0095422D" w:rsidRDefault="0095422D" w:rsidP="00463F75">
            <w:pPr>
              <w:pStyle w:val="NoSpacing"/>
              <w:keepNext/>
              <w:jc w:val="right"/>
            </w:pPr>
            <w:r w:rsidRPr="0095422D">
              <w:t>22.9</w:t>
            </w:r>
          </w:p>
        </w:tc>
      </w:tr>
      <w:tr w:rsidR="00D46BC0" w:rsidRPr="0095422D" w14:paraId="601F1A78" w14:textId="77777777" w:rsidTr="00D46BC0">
        <w:trPr>
          <w:trHeight w:val="285"/>
        </w:trPr>
        <w:tc>
          <w:tcPr>
            <w:tcW w:w="493" w:type="pct"/>
            <w:noWrap/>
            <w:vAlign w:val="center"/>
            <w:hideMark/>
          </w:tcPr>
          <w:p w14:paraId="6E86176A" w14:textId="77777777" w:rsidR="0095422D" w:rsidRPr="0095422D" w:rsidRDefault="0095422D" w:rsidP="00463F75">
            <w:pPr>
              <w:pStyle w:val="NoSpacing"/>
              <w:keepNext/>
            </w:pPr>
            <w:r w:rsidRPr="0095422D">
              <w:t>NS08</w:t>
            </w:r>
          </w:p>
        </w:tc>
        <w:tc>
          <w:tcPr>
            <w:tcW w:w="419" w:type="pct"/>
            <w:noWrap/>
            <w:vAlign w:val="center"/>
            <w:hideMark/>
          </w:tcPr>
          <w:p w14:paraId="293D3BC4" w14:textId="77777777" w:rsidR="0095422D" w:rsidRPr="0095422D" w:rsidRDefault="0095422D" w:rsidP="00463F75">
            <w:pPr>
              <w:pStyle w:val="NoSpacing"/>
              <w:keepNext/>
              <w:jc w:val="right"/>
            </w:pPr>
            <w:r w:rsidRPr="0095422D">
              <w:t>1</w:t>
            </w:r>
          </w:p>
        </w:tc>
        <w:tc>
          <w:tcPr>
            <w:tcW w:w="378" w:type="pct"/>
            <w:noWrap/>
            <w:vAlign w:val="center"/>
            <w:hideMark/>
          </w:tcPr>
          <w:p w14:paraId="2D2A843A" w14:textId="77777777" w:rsidR="0095422D" w:rsidRPr="0095422D" w:rsidRDefault="0095422D" w:rsidP="00463F75">
            <w:pPr>
              <w:pStyle w:val="NoSpacing"/>
              <w:keepNext/>
              <w:jc w:val="right"/>
            </w:pPr>
            <w:r w:rsidRPr="0095422D">
              <w:t>5</w:t>
            </w:r>
          </w:p>
        </w:tc>
        <w:tc>
          <w:tcPr>
            <w:tcW w:w="616" w:type="pct"/>
            <w:noWrap/>
            <w:vAlign w:val="center"/>
            <w:hideMark/>
          </w:tcPr>
          <w:p w14:paraId="531F7D7C" w14:textId="77777777" w:rsidR="0095422D" w:rsidRPr="0095422D" w:rsidRDefault="0095422D" w:rsidP="00463F75">
            <w:pPr>
              <w:pStyle w:val="NoSpacing"/>
              <w:keepNext/>
              <w:jc w:val="right"/>
            </w:pPr>
            <w:r w:rsidRPr="0095422D">
              <w:t>26</w:t>
            </w:r>
          </w:p>
        </w:tc>
        <w:tc>
          <w:tcPr>
            <w:tcW w:w="639" w:type="pct"/>
            <w:noWrap/>
            <w:vAlign w:val="center"/>
            <w:hideMark/>
          </w:tcPr>
          <w:p w14:paraId="7A1DE4C5" w14:textId="77777777" w:rsidR="0095422D" w:rsidRPr="0095422D" w:rsidRDefault="0095422D" w:rsidP="00463F75">
            <w:pPr>
              <w:pStyle w:val="NoSpacing"/>
              <w:keepNext/>
              <w:jc w:val="right"/>
            </w:pPr>
            <w:r w:rsidRPr="0095422D">
              <w:t>12-32</w:t>
            </w:r>
          </w:p>
        </w:tc>
        <w:tc>
          <w:tcPr>
            <w:tcW w:w="538" w:type="pct"/>
            <w:noWrap/>
            <w:vAlign w:val="center"/>
            <w:hideMark/>
          </w:tcPr>
          <w:p w14:paraId="67DE5AE4" w14:textId="77777777" w:rsidR="0095422D" w:rsidRPr="0095422D" w:rsidRDefault="0095422D" w:rsidP="00463F75">
            <w:pPr>
              <w:pStyle w:val="NoSpacing"/>
              <w:keepNext/>
              <w:jc w:val="right"/>
            </w:pPr>
            <w:r w:rsidRPr="0095422D">
              <w:t>117.77</w:t>
            </w:r>
          </w:p>
        </w:tc>
        <w:tc>
          <w:tcPr>
            <w:tcW w:w="760" w:type="pct"/>
            <w:noWrap/>
            <w:vAlign w:val="center"/>
            <w:hideMark/>
          </w:tcPr>
          <w:p w14:paraId="5851CA72" w14:textId="4C27A398" w:rsidR="0095422D" w:rsidRPr="0095422D" w:rsidRDefault="0095422D" w:rsidP="00463F75">
            <w:pPr>
              <w:pStyle w:val="NoSpacing"/>
              <w:keepNext/>
              <w:jc w:val="right"/>
            </w:pPr>
            <w:r w:rsidRPr="0095422D">
              <w:t>1.77</w:t>
            </w:r>
            <w:r w:rsidR="00D46BC0">
              <w:t>e–</w:t>
            </w:r>
            <w:r w:rsidRPr="0095422D">
              <w:t>04</w:t>
            </w:r>
          </w:p>
        </w:tc>
        <w:tc>
          <w:tcPr>
            <w:tcW w:w="686" w:type="pct"/>
            <w:noWrap/>
            <w:vAlign w:val="center"/>
            <w:hideMark/>
          </w:tcPr>
          <w:p w14:paraId="54D06DA6" w14:textId="6F73058E" w:rsidR="0095422D" w:rsidRPr="0095422D" w:rsidRDefault="0095422D" w:rsidP="00463F75">
            <w:pPr>
              <w:pStyle w:val="NoSpacing"/>
              <w:keepNext/>
              <w:jc w:val="right"/>
            </w:pPr>
            <w:r w:rsidRPr="0095422D">
              <w:t>2.84</w:t>
            </w:r>
            <w:r w:rsidR="00D46BC0">
              <w:t>e–</w:t>
            </w:r>
            <w:r w:rsidRPr="0095422D">
              <w:t>02</w:t>
            </w:r>
          </w:p>
        </w:tc>
        <w:tc>
          <w:tcPr>
            <w:tcW w:w="470" w:type="pct"/>
            <w:noWrap/>
            <w:vAlign w:val="center"/>
            <w:hideMark/>
          </w:tcPr>
          <w:p w14:paraId="5B0B6B45" w14:textId="30330A9E" w:rsidR="0095422D" w:rsidRPr="0095422D" w:rsidRDefault="0095422D" w:rsidP="00463F75">
            <w:pPr>
              <w:pStyle w:val="NoSpacing"/>
              <w:keepNext/>
              <w:jc w:val="right"/>
            </w:pPr>
            <w:r w:rsidRPr="0095422D">
              <w:t>23.4</w:t>
            </w:r>
          </w:p>
        </w:tc>
      </w:tr>
      <w:tr w:rsidR="00D46BC0" w:rsidRPr="0095422D" w14:paraId="2D22E63B" w14:textId="77777777" w:rsidTr="00D46BC0">
        <w:trPr>
          <w:trHeight w:val="285"/>
        </w:trPr>
        <w:tc>
          <w:tcPr>
            <w:tcW w:w="493" w:type="pct"/>
            <w:noWrap/>
            <w:vAlign w:val="center"/>
            <w:hideMark/>
          </w:tcPr>
          <w:p w14:paraId="244756B8" w14:textId="77777777" w:rsidR="0095422D" w:rsidRPr="0095422D" w:rsidRDefault="0095422D" w:rsidP="00463F75">
            <w:pPr>
              <w:pStyle w:val="NoSpacing"/>
              <w:keepNext/>
            </w:pPr>
            <w:r w:rsidRPr="0095422D">
              <w:t>NI06</w:t>
            </w:r>
          </w:p>
        </w:tc>
        <w:tc>
          <w:tcPr>
            <w:tcW w:w="419" w:type="pct"/>
            <w:noWrap/>
            <w:vAlign w:val="center"/>
            <w:hideMark/>
          </w:tcPr>
          <w:p w14:paraId="5FD6A49D" w14:textId="77777777" w:rsidR="0095422D" w:rsidRPr="0095422D" w:rsidRDefault="0095422D" w:rsidP="00463F75">
            <w:pPr>
              <w:pStyle w:val="NoSpacing"/>
              <w:keepNext/>
              <w:jc w:val="right"/>
            </w:pPr>
            <w:r w:rsidRPr="0095422D">
              <w:t>1</w:t>
            </w:r>
          </w:p>
        </w:tc>
        <w:tc>
          <w:tcPr>
            <w:tcW w:w="378" w:type="pct"/>
            <w:noWrap/>
            <w:vAlign w:val="center"/>
            <w:hideMark/>
          </w:tcPr>
          <w:p w14:paraId="4875F7B9" w14:textId="77777777" w:rsidR="0095422D" w:rsidRPr="0095422D" w:rsidRDefault="0095422D" w:rsidP="00463F75">
            <w:pPr>
              <w:pStyle w:val="NoSpacing"/>
              <w:keepNext/>
              <w:jc w:val="right"/>
            </w:pPr>
            <w:r w:rsidRPr="0095422D">
              <w:t>1</w:t>
            </w:r>
          </w:p>
        </w:tc>
        <w:tc>
          <w:tcPr>
            <w:tcW w:w="616" w:type="pct"/>
            <w:noWrap/>
            <w:vAlign w:val="center"/>
            <w:hideMark/>
          </w:tcPr>
          <w:p w14:paraId="70AD4221" w14:textId="77777777" w:rsidR="0095422D" w:rsidRPr="0095422D" w:rsidRDefault="0095422D" w:rsidP="00463F75">
            <w:pPr>
              <w:pStyle w:val="NoSpacing"/>
              <w:keepNext/>
              <w:jc w:val="right"/>
            </w:pPr>
            <w:r w:rsidRPr="0095422D">
              <w:t>0</w:t>
            </w:r>
          </w:p>
        </w:tc>
        <w:tc>
          <w:tcPr>
            <w:tcW w:w="639" w:type="pct"/>
            <w:noWrap/>
            <w:vAlign w:val="center"/>
            <w:hideMark/>
          </w:tcPr>
          <w:p w14:paraId="41CEE898" w14:textId="77777777" w:rsidR="0095422D" w:rsidRPr="0095422D" w:rsidRDefault="0095422D" w:rsidP="00463F75">
            <w:pPr>
              <w:pStyle w:val="NoSpacing"/>
              <w:keepNext/>
              <w:jc w:val="right"/>
            </w:pPr>
            <w:r w:rsidRPr="0095422D">
              <w:t>0-69</w:t>
            </w:r>
          </w:p>
        </w:tc>
        <w:tc>
          <w:tcPr>
            <w:tcW w:w="538" w:type="pct"/>
            <w:noWrap/>
            <w:vAlign w:val="center"/>
            <w:hideMark/>
          </w:tcPr>
          <w:p w14:paraId="39BDEBC2" w14:textId="77777777" w:rsidR="0095422D" w:rsidRPr="0095422D" w:rsidRDefault="0095422D" w:rsidP="00463F75">
            <w:pPr>
              <w:pStyle w:val="NoSpacing"/>
              <w:keepNext/>
              <w:jc w:val="right"/>
            </w:pPr>
            <w:r w:rsidRPr="0095422D">
              <w:t>110.07</w:t>
            </w:r>
          </w:p>
        </w:tc>
        <w:tc>
          <w:tcPr>
            <w:tcW w:w="760" w:type="pct"/>
            <w:noWrap/>
            <w:vAlign w:val="center"/>
            <w:hideMark/>
          </w:tcPr>
          <w:p w14:paraId="460A3177" w14:textId="30FB53A8" w:rsidR="0095422D" w:rsidRPr="0095422D" w:rsidRDefault="0095422D" w:rsidP="00463F75">
            <w:pPr>
              <w:pStyle w:val="NoSpacing"/>
              <w:keepNext/>
              <w:jc w:val="right"/>
            </w:pPr>
            <w:r w:rsidRPr="0095422D">
              <w:t>1.66</w:t>
            </w:r>
            <w:r w:rsidR="00D46BC0">
              <w:t>e–</w:t>
            </w:r>
            <w:r w:rsidRPr="0095422D">
              <w:t>04</w:t>
            </w:r>
          </w:p>
        </w:tc>
        <w:tc>
          <w:tcPr>
            <w:tcW w:w="686" w:type="pct"/>
            <w:noWrap/>
            <w:vAlign w:val="center"/>
            <w:hideMark/>
          </w:tcPr>
          <w:p w14:paraId="101880B8" w14:textId="07F9DE2B" w:rsidR="0095422D" w:rsidRPr="0095422D" w:rsidRDefault="0095422D" w:rsidP="00463F75">
            <w:pPr>
              <w:pStyle w:val="NoSpacing"/>
              <w:keepNext/>
              <w:jc w:val="right"/>
            </w:pPr>
            <w:r w:rsidRPr="0095422D">
              <w:t>9.28</w:t>
            </w:r>
            <w:r w:rsidR="00D46BC0">
              <w:t>e+</w:t>
            </w:r>
            <w:r w:rsidRPr="0095422D">
              <w:t>01</w:t>
            </w:r>
          </w:p>
        </w:tc>
        <w:tc>
          <w:tcPr>
            <w:tcW w:w="470" w:type="pct"/>
            <w:noWrap/>
            <w:vAlign w:val="center"/>
            <w:hideMark/>
          </w:tcPr>
          <w:p w14:paraId="170EC832" w14:textId="312B1981" w:rsidR="0095422D" w:rsidRPr="0095422D" w:rsidRDefault="0095422D" w:rsidP="00463F75">
            <w:pPr>
              <w:pStyle w:val="NoSpacing"/>
              <w:keepNext/>
              <w:jc w:val="right"/>
            </w:pPr>
            <w:r w:rsidRPr="0095422D">
              <w:t>22.0</w:t>
            </w:r>
          </w:p>
        </w:tc>
      </w:tr>
      <w:tr w:rsidR="00D46BC0" w:rsidRPr="0095422D" w14:paraId="2397A423" w14:textId="77777777" w:rsidTr="00D46BC0">
        <w:trPr>
          <w:trHeight w:val="285"/>
        </w:trPr>
        <w:tc>
          <w:tcPr>
            <w:tcW w:w="493" w:type="pct"/>
            <w:noWrap/>
            <w:vAlign w:val="center"/>
            <w:hideMark/>
          </w:tcPr>
          <w:p w14:paraId="2EE72486" w14:textId="77777777" w:rsidR="0095422D" w:rsidRPr="0095422D" w:rsidRDefault="0095422D" w:rsidP="00463F75">
            <w:pPr>
              <w:pStyle w:val="NoSpacing"/>
              <w:keepNext/>
            </w:pPr>
            <w:r w:rsidRPr="0095422D">
              <w:t>NI07</w:t>
            </w:r>
          </w:p>
        </w:tc>
        <w:tc>
          <w:tcPr>
            <w:tcW w:w="419" w:type="pct"/>
            <w:noWrap/>
            <w:vAlign w:val="center"/>
            <w:hideMark/>
          </w:tcPr>
          <w:p w14:paraId="74710045" w14:textId="77777777" w:rsidR="0095422D" w:rsidRPr="0095422D" w:rsidRDefault="0095422D" w:rsidP="00463F75">
            <w:pPr>
              <w:pStyle w:val="NoSpacing"/>
              <w:keepNext/>
              <w:jc w:val="right"/>
            </w:pPr>
            <w:r w:rsidRPr="0095422D">
              <w:t>1</w:t>
            </w:r>
          </w:p>
        </w:tc>
        <w:tc>
          <w:tcPr>
            <w:tcW w:w="378" w:type="pct"/>
            <w:noWrap/>
            <w:vAlign w:val="center"/>
            <w:hideMark/>
          </w:tcPr>
          <w:p w14:paraId="2E243DDF" w14:textId="77777777" w:rsidR="0095422D" w:rsidRPr="0095422D" w:rsidRDefault="0095422D" w:rsidP="00463F75">
            <w:pPr>
              <w:pStyle w:val="NoSpacing"/>
              <w:keepNext/>
              <w:jc w:val="right"/>
            </w:pPr>
            <w:r w:rsidRPr="0095422D">
              <w:t>1</w:t>
            </w:r>
          </w:p>
        </w:tc>
        <w:tc>
          <w:tcPr>
            <w:tcW w:w="616" w:type="pct"/>
            <w:noWrap/>
            <w:vAlign w:val="center"/>
            <w:hideMark/>
          </w:tcPr>
          <w:p w14:paraId="3F664F94" w14:textId="77777777" w:rsidR="0095422D" w:rsidRPr="0095422D" w:rsidRDefault="0095422D" w:rsidP="00463F75">
            <w:pPr>
              <w:pStyle w:val="NoSpacing"/>
              <w:keepNext/>
              <w:jc w:val="right"/>
            </w:pPr>
            <w:r w:rsidRPr="0095422D">
              <w:t>0</w:t>
            </w:r>
          </w:p>
        </w:tc>
        <w:tc>
          <w:tcPr>
            <w:tcW w:w="639" w:type="pct"/>
            <w:noWrap/>
            <w:vAlign w:val="center"/>
            <w:hideMark/>
          </w:tcPr>
          <w:p w14:paraId="5307CA1D" w14:textId="77777777" w:rsidR="0095422D" w:rsidRPr="0095422D" w:rsidRDefault="0095422D" w:rsidP="00463F75">
            <w:pPr>
              <w:pStyle w:val="NoSpacing"/>
              <w:keepNext/>
              <w:jc w:val="right"/>
            </w:pPr>
            <w:r w:rsidRPr="0095422D">
              <w:t>0-8</w:t>
            </w:r>
          </w:p>
        </w:tc>
        <w:tc>
          <w:tcPr>
            <w:tcW w:w="538" w:type="pct"/>
            <w:noWrap/>
            <w:vAlign w:val="center"/>
            <w:hideMark/>
          </w:tcPr>
          <w:p w14:paraId="6CE1A335" w14:textId="77777777" w:rsidR="0095422D" w:rsidRPr="0095422D" w:rsidRDefault="0095422D" w:rsidP="00463F75">
            <w:pPr>
              <w:pStyle w:val="NoSpacing"/>
              <w:keepNext/>
              <w:jc w:val="right"/>
            </w:pPr>
            <w:r w:rsidRPr="0095422D">
              <w:t>103.32</w:t>
            </w:r>
          </w:p>
        </w:tc>
        <w:tc>
          <w:tcPr>
            <w:tcW w:w="760" w:type="pct"/>
            <w:noWrap/>
            <w:vAlign w:val="center"/>
            <w:hideMark/>
          </w:tcPr>
          <w:p w14:paraId="273F1EF1" w14:textId="245C497E" w:rsidR="0095422D" w:rsidRPr="0095422D" w:rsidRDefault="0095422D" w:rsidP="00463F75">
            <w:pPr>
              <w:pStyle w:val="NoSpacing"/>
              <w:keepNext/>
              <w:jc w:val="right"/>
            </w:pPr>
            <w:r w:rsidRPr="0095422D">
              <w:t>2.26</w:t>
            </w:r>
            <w:r w:rsidR="00D46BC0">
              <w:t>e–</w:t>
            </w:r>
            <w:r w:rsidRPr="0095422D">
              <w:t>04</w:t>
            </w:r>
          </w:p>
        </w:tc>
        <w:tc>
          <w:tcPr>
            <w:tcW w:w="686" w:type="pct"/>
            <w:noWrap/>
            <w:vAlign w:val="center"/>
            <w:hideMark/>
          </w:tcPr>
          <w:p w14:paraId="3B92D29A" w14:textId="4D2162BD" w:rsidR="0095422D" w:rsidRPr="0095422D" w:rsidRDefault="0095422D" w:rsidP="00463F75">
            <w:pPr>
              <w:pStyle w:val="NoSpacing"/>
              <w:keepNext/>
              <w:jc w:val="right"/>
            </w:pPr>
            <w:r w:rsidRPr="0095422D">
              <w:t>1.39</w:t>
            </w:r>
            <w:r w:rsidR="00D46BC0">
              <w:t>e+</w:t>
            </w:r>
            <w:r w:rsidRPr="0095422D">
              <w:t>02</w:t>
            </w:r>
          </w:p>
        </w:tc>
        <w:tc>
          <w:tcPr>
            <w:tcW w:w="470" w:type="pct"/>
            <w:noWrap/>
            <w:vAlign w:val="center"/>
            <w:hideMark/>
          </w:tcPr>
          <w:p w14:paraId="0AA629A0" w14:textId="5D7E35FD" w:rsidR="0095422D" w:rsidRPr="0095422D" w:rsidRDefault="0095422D" w:rsidP="00463F75">
            <w:pPr>
              <w:pStyle w:val="NoSpacing"/>
              <w:keepNext/>
              <w:jc w:val="right"/>
            </w:pPr>
            <w:r w:rsidRPr="0095422D">
              <w:t>16.8</w:t>
            </w:r>
          </w:p>
        </w:tc>
      </w:tr>
      <w:tr w:rsidR="00D46BC0" w:rsidRPr="0095422D" w14:paraId="4C55F570" w14:textId="77777777" w:rsidTr="00D46BC0">
        <w:trPr>
          <w:trHeight w:val="285"/>
        </w:trPr>
        <w:tc>
          <w:tcPr>
            <w:tcW w:w="493" w:type="pct"/>
            <w:noWrap/>
            <w:vAlign w:val="center"/>
            <w:hideMark/>
          </w:tcPr>
          <w:p w14:paraId="0B80915C" w14:textId="23EE2161" w:rsidR="0095422D" w:rsidRPr="0095422D" w:rsidRDefault="0095422D" w:rsidP="00463F75">
            <w:pPr>
              <w:pStyle w:val="NoSpacing"/>
              <w:keepNext/>
            </w:pPr>
          </w:p>
        </w:tc>
        <w:tc>
          <w:tcPr>
            <w:tcW w:w="419" w:type="pct"/>
            <w:noWrap/>
            <w:vAlign w:val="center"/>
            <w:hideMark/>
          </w:tcPr>
          <w:p w14:paraId="5E552434" w14:textId="77777777" w:rsidR="0095422D" w:rsidRPr="0095422D" w:rsidRDefault="0095422D" w:rsidP="00463F75">
            <w:pPr>
              <w:pStyle w:val="NoSpacing"/>
              <w:keepNext/>
              <w:jc w:val="right"/>
            </w:pPr>
            <w:r w:rsidRPr="0095422D">
              <w:t>2</w:t>
            </w:r>
          </w:p>
        </w:tc>
        <w:tc>
          <w:tcPr>
            <w:tcW w:w="378" w:type="pct"/>
            <w:noWrap/>
            <w:vAlign w:val="center"/>
            <w:hideMark/>
          </w:tcPr>
          <w:p w14:paraId="035AB80F" w14:textId="77777777" w:rsidR="0095422D" w:rsidRPr="0095422D" w:rsidRDefault="0095422D" w:rsidP="00463F75">
            <w:pPr>
              <w:pStyle w:val="NoSpacing"/>
              <w:keepNext/>
              <w:jc w:val="right"/>
            </w:pPr>
            <w:r w:rsidRPr="0095422D">
              <w:t>5</w:t>
            </w:r>
          </w:p>
        </w:tc>
        <w:tc>
          <w:tcPr>
            <w:tcW w:w="616" w:type="pct"/>
            <w:noWrap/>
            <w:vAlign w:val="center"/>
            <w:hideMark/>
          </w:tcPr>
          <w:p w14:paraId="4A53D0C5" w14:textId="77777777" w:rsidR="0095422D" w:rsidRPr="0095422D" w:rsidRDefault="0095422D" w:rsidP="00463F75">
            <w:pPr>
              <w:pStyle w:val="NoSpacing"/>
              <w:keepNext/>
              <w:jc w:val="right"/>
            </w:pPr>
            <w:r w:rsidRPr="0095422D">
              <w:t>25</w:t>
            </w:r>
          </w:p>
        </w:tc>
        <w:tc>
          <w:tcPr>
            <w:tcW w:w="639" w:type="pct"/>
            <w:noWrap/>
            <w:vAlign w:val="center"/>
            <w:hideMark/>
          </w:tcPr>
          <w:p w14:paraId="0C7CEDB0" w14:textId="77777777" w:rsidR="0095422D" w:rsidRPr="0095422D" w:rsidRDefault="0095422D" w:rsidP="00463F75">
            <w:pPr>
              <w:pStyle w:val="NoSpacing"/>
              <w:keepNext/>
              <w:jc w:val="right"/>
            </w:pPr>
            <w:r w:rsidRPr="0095422D">
              <w:t>8-34</w:t>
            </w:r>
          </w:p>
        </w:tc>
        <w:tc>
          <w:tcPr>
            <w:tcW w:w="538" w:type="pct"/>
            <w:noWrap/>
            <w:vAlign w:val="center"/>
            <w:hideMark/>
          </w:tcPr>
          <w:p w14:paraId="2FB71D6E" w14:textId="77777777" w:rsidR="0095422D" w:rsidRPr="0095422D" w:rsidRDefault="0095422D" w:rsidP="00463F75">
            <w:pPr>
              <w:pStyle w:val="NoSpacing"/>
              <w:keepNext/>
              <w:jc w:val="right"/>
            </w:pPr>
            <w:r w:rsidRPr="0095422D">
              <w:t>134.43</w:t>
            </w:r>
          </w:p>
        </w:tc>
        <w:tc>
          <w:tcPr>
            <w:tcW w:w="760" w:type="pct"/>
            <w:noWrap/>
            <w:vAlign w:val="center"/>
            <w:hideMark/>
          </w:tcPr>
          <w:p w14:paraId="1EF0CA0C" w14:textId="679A54C4" w:rsidR="0095422D" w:rsidRPr="0095422D" w:rsidRDefault="0095422D" w:rsidP="00463F75">
            <w:pPr>
              <w:pStyle w:val="NoSpacing"/>
              <w:keepNext/>
              <w:jc w:val="right"/>
            </w:pPr>
            <w:r w:rsidRPr="0095422D">
              <w:t>3.35</w:t>
            </w:r>
            <w:r w:rsidR="00D46BC0">
              <w:t>e–</w:t>
            </w:r>
            <w:r w:rsidRPr="0095422D">
              <w:t>05</w:t>
            </w:r>
          </w:p>
        </w:tc>
        <w:tc>
          <w:tcPr>
            <w:tcW w:w="686" w:type="pct"/>
            <w:noWrap/>
            <w:vAlign w:val="center"/>
            <w:hideMark/>
          </w:tcPr>
          <w:p w14:paraId="1683F3F8" w14:textId="34BA21C3" w:rsidR="0095422D" w:rsidRPr="0095422D" w:rsidRDefault="0095422D" w:rsidP="00463F75">
            <w:pPr>
              <w:pStyle w:val="NoSpacing"/>
              <w:keepNext/>
              <w:jc w:val="right"/>
            </w:pPr>
            <w:r w:rsidRPr="0095422D">
              <w:t>1.99</w:t>
            </w:r>
            <w:r w:rsidR="00D46BC0">
              <w:t>e+</w:t>
            </w:r>
            <w:r w:rsidRPr="0095422D">
              <w:t>02</w:t>
            </w:r>
          </w:p>
        </w:tc>
        <w:tc>
          <w:tcPr>
            <w:tcW w:w="470" w:type="pct"/>
            <w:noWrap/>
            <w:vAlign w:val="center"/>
            <w:hideMark/>
          </w:tcPr>
          <w:p w14:paraId="5F33411E" w14:textId="4DEA19BB" w:rsidR="0095422D" w:rsidRPr="0095422D" w:rsidRDefault="0095422D" w:rsidP="00463F75">
            <w:pPr>
              <w:pStyle w:val="NoSpacing"/>
              <w:keepNext/>
              <w:jc w:val="right"/>
            </w:pPr>
            <w:r w:rsidRPr="0095422D">
              <w:t>24.2</w:t>
            </w:r>
          </w:p>
        </w:tc>
      </w:tr>
      <w:tr w:rsidR="00D46BC0" w:rsidRPr="0095422D" w14:paraId="2A921855" w14:textId="77777777" w:rsidTr="00D46BC0">
        <w:trPr>
          <w:trHeight w:val="285"/>
        </w:trPr>
        <w:tc>
          <w:tcPr>
            <w:tcW w:w="493" w:type="pct"/>
            <w:tcBorders>
              <w:bottom w:val="single" w:sz="4" w:space="0" w:color="auto"/>
            </w:tcBorders>
            <w:noWrap/>
            <w:vAlign w:val="center"/>
            <w:hideMark/>
          </w:tcPr>
          <w:p w14:paraId="18B5A5DA" w14:textId="77777777" w:rsidR="0095422D" w:rsidRPr="0095422D" w:rsidRDefault="0095422D" w:rsidP="00463F75">
            <w:pPr>
              <w:pStyle w:val="NoSpacing"/>
              <w:keepNext/>
            </w:pPr>
            <w:r w:rsidRPr="0095422D">
              <w:t>NI08</w:t>
            </w:r>
          </w:p>
        </w:tc>
        <w:tc>
          <w:tcPr>
            <w:tcW w:w="419" w:type="pct"/>
            <w:tcBorders>
              <w:bottom w:val="single" w:sz="4" w:space="0" w:color="auto"/>
            </w:tcBorders>
            <w:noWrap/>
            <w:vAlign w:val="center"/>
            <w:hideMark/>
          </w:tcPr>
          <w:p w14:paraId="0BA85FB6" w14:textId="77777777" w:rsidR="0095422D" w:rsidRPr="0095422D" w:rsidRDefault="0095422D" w:rsidP="00463F75">
            <w:pPr>
              <w:pStyle w:val="NoSpacing"/>
              <w:keepNext/>
              <w:jc w:val="right"/>
            </w:pPr>
            <w:r w:rsidRPr="0095422D">
              <w:t>1</w:t>
            </w:r>
          </w:p>
        </w:tc>
        <w:tc>
          <w:tcPr>
            <w:tcW w:w="378" w:type="pct"/>
            <w:tcBorders>
              <w:bottom w:val="single" w:sz="4" w:space="0" w:color="auto"/>
            </w:tcBorders>
            <w:noWrap/>
            <w:vAlign w:val="center"/>
            <w:hideMark/>
          </w:tcPr>
          <w:p w14:paraId="556C6F7B" w14:textId="77777777" w:rsidR="0095422D" w:rsidRPr="0095422D" w:rsidRDefault="0095422D" w:rsidP="00463F75">
            <w:pPr>
              <w:pStyle w:val="NoSpacing"/>
              <w:keepNext/>
              <w:jc w:val="right"/>
            </w:pPr>
            <w:r w:rsidRPr="0095422D">
              <w:t>5</w:t>
            </w:r>
          </w:p>
        </w:tc>
        <w:tc>
          <w:tcPr>
            <w:tcW w:w="616" w:type="pct"/>
            <w:tcBorders>
              <w:bottom w:val="single" w:sz="4" w:space="0" w:color="auto"/>
            </w:tcBorders>
            <w:noWrap/>
            <w:vAlign w:val="center"/>
            <w:hideMark/>
          </w:tcPr>
          <w:p w14:paraId="3BFD9B86" w14:textId="77777777" w:rsidR="0095422D" w:rsidRPr="0095422D" w:rsidRDefault="0095422D" w:rsidP="00463F75">
            <w:pPr>
              <w:pStyle w:val="NoSpacing"/>
              <w:keepNext/>
              <w:jc w:val="right"/>
            </w:pPr>
            <w:r w:rsidRPr="0095422D">
              <w:t>27</w:t>
            </w:r>
          </w:p>
        </w:tc>
        <w:tc>
          <w:tcPr>
            <w:tcW w:w="639" w:type="pct"/>
            <w:tcBorders>
              <w:bottom w:val="single" w:sz="4" w:space="0" w:color="auto"/>
            </w:tcBorders>
            <w:noWrap/>
            <w:vAlign w:val="center"/>
            <w:hideMark/>
          </w:tcPr>
          <w:p w14:paraId="0B44355B" w14:textId="77777777" w:rsidR="0095422D" w:rsidRPr="0095422D" w:rsidRDefault="0095422D" w:rsidP="00463F75">
            <w:pPr>
              <w:pStyle w:val="NoSpacing"/>
              <w:keepNext/>
              <w:jc w:val="right"/>
            </w:pPr>
            <w:r w:rsidRPr="0095422D">
              <w:t>12-32</w:t>
            </w:r>
          </w:p>
        </w:tc>
        <w:tc>
          <w:tcPr>
            <w:tcW w:w="538" w:type="pct"/>
            <w:tcBorders>
              <w:bottom w:val="single" w:sz="4" w:space="0" w:color="auto"/>
            </w:tcBorders>
            <w:noWrap/>
            <w:vAlign w:val="center"/>
            <w:hideMark/>
          </w:tcPr>
          <w:p w14:paraId="52BF9715" w14:textId="77777777" w:rsidR="0095422D" w:rsidRPr="0095422D" w:rsidRDefault="0095422D" w:rsidP="00463F75">
            <w:pPr>
              <w:pStyle w:val="NoSpacing"/>
              <w:keepNext/>
              <w:jc w:val="right"/>
            </w:pPr>
            <w:r w:rsidRPr="0095422D">
              <w:t>131.28</w:t>
            </w:r>
          </w:p>
        </w:tc>
        <w:tc>
          <w:tcPr>
            <w:tcW w:w="760" w:type="pct"/>
            <w:tcBorders>
              <w:bottom w:val="single" w:sz="4" w:space="0" w:color="auto"/>
            </w:tcBorders>
            <w:noWrap/>
            <w:vAlign w:val="center"/>
            <w:hideMark/>
          </w:tcPr>
          <w:p w14:paraId="1B13F538" w14:textId="23AB6547" w:rsidR="0095422D" w:rsidRPr="0095422D" w:rsidRDefault="0095422D" w:rsidP="00463F75">
            <w:pPr>
              <w:pStyle w:val="NoSpacing"/>
              <w:keepNext/>
              <w:jc w:val="right"/>
            </w:pPr>
            <w:r w:rsidRPr="0095422D">
              <w:t>6.54</w:t>
            </w:r>
            <w:r w:rsidR="00D46BC0">
              <w:t>e–</w:t>
            </w:r>
            <w:r w:rsidRPr="0095422D">
              <w:t>05</w:t>
            </w:r>
          </w:p>
        </w:tc>
        <w:tc>
          <w:tcPr>
            <w:tcW w:w="686" w:type="pct"/>
            <w:tcBorders>
              <w:bottom w:val="single" w:sz="4" w:space="0" w:color="auto"/>
            </w:tcBorders>
            <w:noWrap/>
            <w:vAlign w:val="center"/>
            <w:hideMark/>
          </w:tcPr>
          <w:p w14:paraId="67B33118" w14:textId="539B82D4" w:rsidR="0095422D" w:rsidRPr="0095422D" w:rsidRDefault="0095422D" w:rsidP="00463F75">
            <w:pPr>
              <w:pStyle w:val="NoSpacing"/>
              <w:keepNext/>
              <w:jc w:val="right"/>
            </w:pPr>
            <w:r w:rsidRPr="0095422D">
              <w:t>5.65</w:t>
            </w:r>
            <w:r w:rsidR="00D46BC0">
              <w:t>e+</w:t>
            </w:r>
            <w:r w:rsidRPr="0095422D">
              <w:t>01</w:t>
            </w:r>
          </w:p>
        </w:tc>
        <w:tc>
          <w:tcPr>
            <w:tcW w:w="470" w:type="pct"/>
            <w:tcBorders>
              <w:bottom w:val="single" w:sz="4" w:space="0" w:color="auto"/>
            </w:tcBorders>
            <w:noWrap/>
            <w:vAlign w:val="center"/>
            <w:hideMark/>
          </w:tcPr>
          <w:p w14:paraId="606F580F" w14:textId="28E9E736" w:rsidR="0095422D" w:rsidRPr="0095422D" w:rsidRDefault="0095422D" w:rsidP="00463F75">
            <w:pPr>
              <w:pStyle w:val="NoSpacing"/>
              <w:keepNext/>
              <w:jc w:val="right"/>
            </w:pPr>
            <w:r w:rsidRPr="0095422D">
              <w:t>28.5</w:t>
            </w:r>
          </w:p>
        </w:tc>
      </w:tr>
    </w:tbl>
    <w:p w14:paraId="25F88F9D" w14:textId="7052C5B7" w:rsidR="00A00F2B" w:rsidRDefault="00A00F2B" w:rsidP="00463F75">
      <w:pPr>
        <w:pStyle w:val="Caption"/>
        <w:keepLines/>
        <w:spacing w:before="0" w:after="0"/>
        <w:rPr>
          <w:sz w:val="20"/>
          <w:szCs w:val="20"/>
        </w:rPr>
      </w:pPr>
      <w:proofErr w:type="spellStart"/>
      <w:r w:rsidRPr="00A00F2B">
        <w:rPr>
          <w:sz w:val="20"/>
          <w:szCs w:val="20"/>
          <w:vertAlign w:val="superscript"/>
        </w:rPr>
        <w:t>a</w:t>
      </w:r>
      <w:r w:rsidRPr="00A00F2B">
        <w:rPr>
          <w:sz w:val="20"/>
          <w:szCs w:val="20"/>
        </w:rPr>
        <w:t>Traits</w:t>
      </w:r>
      <w:proofErr w:type="spellEnd"/>
      <w:r w:rsidRPr="00A00F2B">
        <w:rPr>
          <w:sz w:val="20"/>
          <w:szCs w:val="20"/>
        </w:rPr>
        <w:t>: plant yield (PY), foliage maturity (FM), specific gravity (SG), skin texture (ST),</w:t>
      </w:r>
      <w:r w:rsidR="009E4467">
        <w:rPr>
          <w:sz w:val="20"/>
          <w:szCs w:val="20"/>
        </w:rPr>
        <w:t xml:space="preserve"> and</w:t>
      </w:r>
      <w:r w:rsidRPr="00A00F2B">
        <w:rPr>
          <w:sz w:val="20"/>
          <w:szCs w:val="20"/>
        </w:rPr>
        <w:t xml:space="preserve"> internal heat necrosis severity (NS) and intensity (NI).</w:t>
      </w:r>
    </w:p>
    <w:p w14:paraId="607092DC" w14:textId="76E52C7F" w:rsidR="00A00F2B" w:rsidRDefault="00A00F2B" w:rsidP="00463F75">
      <w:pPr>
        <w:pStyle w:val="NoSpacing"/>
        <w:keepNext/>
        <w:keepLines/>
        <w:rPr>
          <w:rFonts w:eastAsiaTheme="minorEastAsia"/>
          <w:sz w:val="20"/>
          <w:szCs w:val="20"/>
        </w:rPr>
      </w:pPr>
      <w:r w:rsidRPr="00A00F2B">
        <w:rPr>
          <w:sz w:val="20"/>
          <w:szCs w:val="20"/>
          <w:vertAlign w:val="superscript"/>
        </w:rPr>
        <w:t>b</w:t>
      </w:r>
      <w:r w:rsidRPr="00A00F2B">
        <w:rPr>
          <w:sz w:val="20"/>
          <w:szCs w:val="20"/>
        </w:rPr>
        <w:t>~95% support interval</w:t>
      </w:r>
      <w:r w:rsidR="001E4356">
        <w:rPr>
          <w:sz w:val="20"/>
          <w:szCs w:val="20"/>
        </w:rPr>
        <w:t xml:space="preserve"> (SI)</w:t>
      </w:r>
      <w:r w:rsidRPr="00A00F2B">
        <w:rPr>
          <w:sz w:val="20"/>
          <w:szCs w:val="20"/>
        </w:rPr>
        <w:t xml:space="preserve"> based on </w:t>
      </w:r>
      <m:oMath>
        <m:r>
          <w:rPr>
            <w:rFonts w:ascii="Cambria Math" w:hAnsi="Cambria Math"/>
            <w:sz w:val="20"/>
            <w:szCs w:val="20"/>
          </w:rPr>
          <m:t>LOP-1.5</m:t>
        </m:r>
      </m:oMath>
      <w:r w:rsidR="009C4DB1">
        <w:rPr>
          <w:rFonts w:eastAsiaTheme="minorEastAsia"/>
          <w:sz w:val="20"/>
          <w:szCs w:val="20"/>
        </w:rPr>
        <w:t>, in centiMorgans</w:t>
      </w:r>
      <w:r w:rsidRPr="00A00F2B">
        <w:rPr>
          <w:rFonts w:eastAsiaTheme="minorEastAsia"/>
          <w:sz w:val="20"/>
          <w:szCs w:val="20"/>
        </w:rPr>
        <w:t xml:space="preserve">. </w:t>
      </w:r>
    </w:p>
    <w:p w14:paraId="4A72EDAB" w14:textId="4CDA0688" w:rsidR="00A00F2B" w:rsidRDefault="009C4DB1" w:rsidP="00463F75">
      <w:pPr>
        <w:pStyle w:val="NoSpacing"/>
        <w:keepNext/>
        <w:keepLines/>
        <w:rPr>
          <w:rFonts w:eastAsiaTheme="minorEastAsia"/>
          <w:sz w:val="20"/>
          <w:szCs w:val="20"/>
        </w:rPr>
      </w:pPr>
      <w:proofErr w:type="spellStart"/>
      <w:r>
        <w:rPr>
          <w:rFonts w:eastAsiaTheme="minorEastAsia"/>
          <w:sz w:val="20"/>
          <w:szCs w:val="20"/>
          <w:vertAlign w:val="superscript"/>
        </w:rPr>
        <w:t>c</w:t>
      </w:r>
      <w:r w:rsidR="00A00F2B">
        <w:rPr>
          <w:rFonts w:eastAsiaTheme="minorEastAsia"/>
          <w:sz w:val="20"/>
          <w:szCs w:val="20"/>
        </w:rPr>
        <w:t>Variance</w:t>
      </w:r>
      <w:proofErr w:type="spellEnd"/>
      <w:r w:rsidR="00A00F2B">
        <w:rPr>
          <w:rFonts w:eastAsiaTheme="minorEastAsia"/>
          <w:sz w:val="20"/>
          <w:szCs w:val="20"/>
        </w:rPr>
        <w:t xml:space="preserve"> component associated with the QTL</w:t>
      </w:r>
      <w:r>
        <w:rPr>
          <w:rFonts w:eastAsiaTheme="minorEastAsia"/>
          <w:sz w:val="20"/>
          <w:szCs w:val="20"/>
        </w:rPr>
        <w:t xml:space="preserve"> (</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σ</m:t>
            </m:r>
          </m:e>
          <m:sub>
            <m:r>
              <m:rPr>
                <m:sty m:val="p"/>
              </m:rPr>
              <w:rPr>
                <w:rFonts w:ascii="Cambria Math" w:eastAsiaTheme="minorEastAsia" w:hAnsi="Cambria Math"/>
                <w:sz w:val="20"/>
                <w:szCs w:val="20"/>
              </w:rPr>
              <m:t>QTL</m:t>
            </m:r>
          </m:sub>
          <m:sup>
            <m:r>
              <w:rPr>
                <w:rFonts w:ascii="Cambria Math" w:eastAsiaTheme="minorEastAsia" w:hAnsi="Cambria Math"/>
                <w:sz w:val="20"/>
                <w:szCs w:val="20"/>
              </w:rPr>
              <m:t>2</m:t>
            </m:r>
          </m:sup>
        </m:sSubSup>
      </m:oMath>
      <w:r>
        <w:rPr>
          <w:rFonts w:eastAsiaTheme="minorEastAsia"/>
          <w:sz w:val="20"/>
          <w:szCs w:val="20"/>
        </w:rPr>
        <w:t>)</w:t>
      </w:r>
      <w:r w:rsidR="00A00F2B">
        <w:rPr>
          <w:rFonts w:eastAsiaTheme="minorEastAsia"/>
          <w:sz w:val="20"/>
          <w:szCs w:val="20"/>
        </w:rPr>
        <w:t>.</w:t>
      </w:r>
    </w:p>
    <w:p w14:paraId="2A6A2B56" w14:textId="45DA374C" w:rsidR="00A00F2B" w:rsidRPr="00A00F2B" w:rsidRDefault="009C4DB1" w:rsidP="00463F75">
      <w:pPr>
        <w:pStyle w:val="NoSpacing"/>
        <w:keepNext/>
        <w:keepLines/>
        <w:rPr>
          <w:sz w:val="20"/>
          <w:szCs w:val="20"/>
        </w:rPr>
      </w:pPr>
      <w:proofErr w:type="spellStart"/>
      <w:r>
        <w:rPr>
          <w:rFonts w:eastAsiaTheme="minorEastAsia"/>
          <w:sz w:val="20"/>
          <w:szCs w:val="20"/>
          <w:vertAlign w:val="superscript"/>
        </w:rPr>
        <w:t>d</w:t>
      </w:r>
      <w:r w:rsidR="00A00F2B">
        <w:rPr>
          <w:rFonts w:eastAsiaTheme="minorEastAsia"/>
          <w:sz w:val="20"/>
          <w:szCs w:val="20"/>
        </w:rPr>
        <w:t>QTL</w:t>
      </w:r>
      <w:proofErr w:type="spellEnd"/>
      <w:r w:rsidR="00A00F2B">
        <w:rPr>
          <w:rFonts w:eastAsiaTheme="minorEastAsia"/>
          <w:sz w:val="20"/>
          <w:szCs w:val="20"/>
        </w:rPr>
        <w:t xml:space="preserve"> heritability</w:t>
      </w:r>
      <w:r w:rsidR="00D46BC0">
        <w:rPr>
          <w:rFonts w:eastAsiaTheme="minorEastAsia"/>
          <w:sz w:val="20"/>
          <w:szCs w:val="20"/>
        </w:rPr>
        <w:t xml:space="preserve"> </w:t>
      </w:r>
      <w:r>
        <w:rPr>
          <w:rFonts w:eastAsiaTheme="minorEastAsia"/>
          <w:sz w:val="20"/>
          <w:szCs w:val="20"/>
        </w:rPr>
        <w:t>(</w:t>
      </w:r>
      <m:oMath>
        <m:sSubSup>
          <m:sSubSupPr>
            <m:ctrlPr>
              <w:rPr>
                <w:rFonts w:ascii="Cambria Math" w:eastAsiaTheme="minorEastAsia" w:hAnsi="Cambria Math"/>
                <w:i/>
                <w:sz w:val="20"/>
                <w:szCs w:val="20"/>
              </w:rPr>
            </m:ctrlPr>
          </m:sSubSupPr>
          <m:e>
            <m:r>
              <w:rPr>
                <w:rFonts w:ascii="Cambria Math" w:eastAsiaTheme="minorEastAsia" w:hAnsi="Cambria Math"/>
                <w:sz w:val="20"/>
                <w:szCs w:val="20"/>
              </w:rPr>
              <m:t>h</m:t>
            </m:r>
          </m:e>
          <m:sub>
            <m:r>
              <m:rPr>
                <m:sty m:val="p"/>
              </m:rPr>
              <w:rPr>
                <w:rFonts w:ascii="Cambria Math" w:eastAsiaTheme="minorEastAsia" w:hAnsi="Cambria Math"/>
                <w:sz w:val="20"/>
                <w:szCs w:val="20"/>
              </w:rPr>
              <m:t>QTL</m:t>
            </m:r>
          </m:sub>
          <m:sup>
            <m:r>
              <w:rPr>
                <w:rFonts w:ascii="Cambria Math" w:eastAsiaTheme="minorEastAsia" w:hAnsi="Cambria Math"/>
                <w:sz w:val="20"/>
                <w:szCs w:val="20"/>
              </w:rPr>
              <m:t>2</m:t>
            </m:r>
          </m:sup>
        </m:sSubSup>
      </m:oMath>
      <w:r>
        <w:rPr>
          <w:rFonts w:eastAsiaTheme="minorEastAsia"/>
          <w:sz w:val="20"/>
          <w:szCs w:val="20"/>
        </w:rPr>
        <w:t xml:space="preserve">), </w:t>
      </w:r>
      <w:r w:rsidR="00D46BC0">
        <w:rPr>
          <w:rFonts w:eastAsiaTheme="minorEastAsia"/>
          <w:sz w:val="20"/>
          <w:szCs w:val="20"/>
        </w:rPr>
        <w:t>in percentage</w:t>
      </w:r>
      <w:r w:rsidR="00A00F2B">
        <w:rPr>
          <w:rFonts w:eastAsiaTheme="minorEastAsia"/>
          <w:sz w:val="20"/>
          <w:szCs w:val="20"/>
        </w:rPr>
        <w:t>.</w:t>
      </w:r>
    </w:p>
    <w:p w14:paraId="43377323" w14:textId="77777777" w:rsidR="00552AD1" w:rsidRPr="00552AD1" w:rsidRDefault="00552AD1" w:rsidP="00552AD1">
      <w:pPr>
        <w:spacing w:line="480" w:lineRule="auto"/>
        <w:rPr>
          <w:szCs w:val="24"/>
        </w:rPr>
      </w:pPr>
    </w:p>
    <w:p w14:paraId="5BB6B8D8" w14:textId="1401DF0F" w:rsidR="00861C10" w:rsidRDefault="005004BE" w:rsidP="00324CD9">
      <w:pPr>
        <w:keepNext/>
        <w:keepLines/>
        <w:spacing w:before="0" w:after="0"/>
        <w:jc w:val="center"/>
        <w:rPr>
          <w:rFonts w:eastAsia="Times New Roman" w:cs="Times New Roman"/>
          <w:szCs w:val="24"/>
          <w:lang w:eastAsia="en-GB"/>
        </w:rPr>
      </w:pPr>
      <w:r>
        <w:rPr>
          <w:noProof/>
          <w:lang w:eastAsia="en-GB"/>
        </w:rPr>
        <w:lastRenderedPageBreak/>
        <w:drawing>
          <wp:inline distT="0" distB="0" distL="0" distR="0" wp14:anchorId="7CD32435" wp14:editId="04DCC471">
            <wp:extent cx="6208395" cy="3104515"/>
            <wp:effectExtent l="0" t="0" r="190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08395" cy="3104515"/>
                    </a:xfrm>
                    <a:prstGeom prst="rect">
                      <a:avLst/>
                    </a:prstGeom>
                    <a:noFill/>
                    <a:ln>
                      <a:noFill/>
                    </a:ln>
                  </pic:spPr>
                </pic:pic>
              </a:graphicData>
            </a:graphic>
          </wp:inline>
        </w:drawing>
      </w:r>
    </w:p>
    <w:p w14:paraId="3C70B367" w14:textId="29AB3667" w:rsidR="004252DE" w:rsidRPr="00D91B28" w:rsidRDefault="004252DE" w:rsidP="00324CD9">
      <w:pPr>
        <w:pStyle w:val="Caption"/>
        <w:keepLines/>
        <w:rPr>
          <w:rFonts w:eastAsia="Times New Roman"/>
          <w:lang w:eastAsia="en-GB"/>
        </w:rPr>
      </w:pPr>
      <w:bookmarkStart w:id="135" w:name="_Ref30873456"/>
      <w:r w:rsidRPr="00D91B28">
        <w:rPr>
          <w:b/>
          <w:bCs w:val="0"/>
        </w:rPr>
        <w:t xml:space="preserve">Figure </w:t>
      </w:r>
      <w:r w:rsidR="005E4421" w:rsidRPr="00D91B28">
        <w:rPr>
          <w:b/>
          <w:bCs w:val="0"/>
        </w:rPr>
        <w:fldChar w:fldCharType="begin"/>
      </w:r>
      <w:r w:rsidR="005E4421" w:rsidRPr="00D91B28">
        <w:rPr>
          <w:b/>
          <w:bCs w:val="0"/>
        </w:rPr>
        <w:instrText xml:space="preserve"> SEQ Figure \* ARABIC </w:instrText>
      </w:r>
      <w:r w:rsidR="005E4421" w:rsidRPr="00D91B28">
        <w:rPr>
          <w:b/>
          <w:bCs w:val="0"/>
        </w:rPr>
        <w:fldChar w:fldCharType="separate"/>
      </w:r>
      <w:r w:rsidR="009C478D">
        <w:rPr>
          <w:b/>
          <w:bCs w:val="0"/>
          <w:noProof/>
        </w:rPr>
        <w:t>3</w:t>
      </w:r>
      <w:r w:rsidR="005E4421" w:rsidRPr="00D91B28">
        <w:rPr>
          <w:b/>
          <w:bCs w:val="0"/>
          <w:noProof/>
        </w:rPr>
        <w:fldChar w:fldCharType="end"/>
      </w:r>
      <w:bookmarkEnd w:id="135"/>
      <w:r w:rsidRPr="00D91B28">
        <w:rPr>
          <w:b/>
          <w:bCs w:val="0"/>
        </w:rPr>
        <w:t xml:space="preserve">. </w:t>
      </w:r>
      <w:r w:rsidRPr="00D91B28">
        <w:t xml:space="preserve">QTL identified for </w:t>
      </w:r>
      <w:r w:rsidR="00C66EC2">
        <w:t>six</w:t>
      </w:r>
      <w:r w:rsidRPr="00D91B28">
        <w:t xml:space="preserve"> traits evaluated for four years (2006-8 and 2014). Dots are plotted according to QTL peak location along the </w:t>
      </w:r>
      <w:r w:rsidR="009C581A">
        <w:t xml:space="preserve">linkage </w:t>
      </w:r>
      <w:r w:rsidR="00D01735">
        <w:t>groups</w:t>
      </w:r>
      <w:r w:rsidRPr="00D91B28">
        <w:t>. Color</w:t>
      </w:r>
      <w:r w:rsidR="00C66EC2">
        <w:t xml:space="preserve"> scale</w:t>
      </w:r>
      <w:r w:rsidRPr="00D91B28">
        <w:t xml:space="preserve"> </w:t>
      </w:r>
      <w:r w:rsidR="00C66EC2">
        <w:t>represents</w:t>
      </w:r>
      <w:r w:rsidRPr="00D91B28">
        <w:t xml:space="preserve"> </w:t>
      </w:r>
      <m:oMath>
        <m:r>
          <w:rPr>
            <w:rFonts w:ascii="Cambria Math" w:hAnsi="Cambria Math"/>
          </w:rPr>
          <m:t>P</m:t>
        </m:r>
      </m:oMath>
      <w:r w:rsidRPr="00D91B28">
        <w:rPr>
          <w:rFonts w:eastAsiaTheme="minorEastAsia"/>
        </w:rPr>
        <w:t>-values</w:t>
      </w:r>
      <w:r w:rsidR="00553F68">
        <w:rPr>
          <w:rFonts w:eastAsiaTheme="minorEastAsia"/>
        </w:rPr>
        <w:t>,</w:t>
      </w:r>
      <w:r w:rsidRPr="00D91B28">
        <w:rPr>
          <w:rFonts w:eastAsiaTheme="minorEastAsia"/>
        </w:rPr>
        <w:t xml:space="preserve"> and sizes are proportional to QTL heritabilit</w:t>
      </w:r>
      <w:r w:rsidR="00C66EC2">
        <w:rPr>
          <w:rFonts w:eastAsiaTheme="minorEastAsia"/>
        </w:rPr>
        <w:t>y</w:t>
      </w:r>
      <w:r w:rsidRPr="00D91B28">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h</m:t>
            </m:r>
          </m:e>
          <m:sub>
            <m:r>
              <m:rPr>
                <m:sty m:val="p"/>
              </m:rPr>
              <w:rPr>
                <w:rFonts w:ascii="Cambria Math" w:eastAsiaTheme="minorEastAsia" w:hAnsi="Cambria Math"/>
              </w:rPr>
              <m:t>QTL</m:t>
            </m:r>
          </m:sub>
          <m:sup>
            <m:r>
              <w:rPr>
                <w:rFonts w:ascii="Cambria Math" w:eastAsiaTheme="minorEastAsia" w:hAnsi="Cambria Math"/>
              </w:rPr>
              <m:t>2</m:t>
            </m:r>
          </m:sup>
        </m:sSubSup>
      </m:oMath>
      <w:r w:rsidRPr="00D91B28">
        <w:rPr>
          <w:rFonts w:eastAsiaTheme="minorEastAsia"/>
        </w:rPr>
        <w:t>)</w:t>
      </w:r>
      <w:r w:rsidRPr="00D91B28">
        <w:t>.</w:t>
      </w:r>
      <w:r w:rsidR="000E3E90" w:rsidRPr="000E3E90">
        <w:t xml:space="preserve"> Traits: plant yield (PY), foliage maturity (FM), specific gravity (SG), skin texture (ST), </w:t>
      </w:r>
      <w:r w:rsidR="002F6597">
        <w:t xml:space="preserve">and </w:t>
      </w:r>
      <w:r w:rsidR="000E3E90" w:rsidRPr="000E3E90">
        <w:t>internal heat necrosis severity (NS) and intensity (NI).</w:t>
      </w:r>
      <w:r w:rsidR="004962C3">
        <w:t xml:space="preserve"> </w:t>
      </w:r>
    </w:p>
    <w:p w14:paraId="24E2F20B" w14:textId="77777777" w:rsidR="004252DE" w:rsidRPr="00204E15" w:rsidRDefault="004252DE" w:rsidP="00204E15">
      <w:pPr>
        <w:spacing w:line="480" w:lineRule="auto"/>
        <w:rPr>
          <w:szCs w:val="24"/>
        </w:rPr>
      </w:pPr>
    </w:p>
    <w:p w14:paraId="1FFB4CC7" w14:textId="3495B347" w:rsidR="00C002F1" w:rsidRDefault="00AC6978" w:rsidP="00204E15">
      <w:pPr>
        <w:spacing w:line="480" w:lineRule="auto"/>
        <w:rPr>
          <w:szCs w:val="24"/>
        </w:rPr>
      </w:pPr>
      <w:r>
        <w:rPr>
          <w:szCs w:val="24"/>
        </w:rPr>
        <w:t xml:space="preserve">With </w:t>
      </w:r>
      <w:r w:rsidR="00F8682D">
        <w:rPr>
          <w:szCs w:val="24"/>
        </w:rPr>
        <w:t>10</w:t>
      </w:r>
      <w:r>
        <w:rPr>
          <w:szCs w:val="24"/>
        </w:rPr>
        <w:t xml:space="preserve"> QTL on </w:t>
      </w:r>
      <w:r w:rsidR="00F8682D">
        <w:rPr>
          <w:szCs w:val="24"/>
        </w:rPr>
        <w:t xml:space="preserve">the </w:t>
      </w:r>
      <w:r w:rsidR="0005716F">
        <w:rPr>
          <w:szCs w:val="24"/>
        </w:rPr>
        <w:t>proximal</w:t>
      </w:r>
      <w:r w:rsidR="00F8682D">
        <w:rPr>
          <w:szCs w:val="24"/>
        </w:rPr>
        <w:t xml:space="preserve"> half of</w:t>
      </w:r>
      <w:r>
        <w:rPr>
          <w:szCs w:val="24"/>
        </w:rPr>
        <w:t xml:space="preserve"> LG 5, </w:t>
      </w:r>
      <w:r w:rsidR="00F8682D">
        <w:rPr>
          <w:szCs w:val="24"/>
        </w:rPr>
        <w:t xml:space="preserve">this region </w:t>
      </w:r>
      <w:r>
        <w:rPr>
          <w:szCs w:val="24"/>
        </w:rPr>
        <w:t xml:space="preserve">was characterized as a </w:t>
      </w:r>
      <w:r w:rsidR="00F8682D">
        <w:rPr>
          <w:szCs w:val="24"/>
        </w:rPr>
        <w:t xml:space="preserve">QTL </w:t>
      </w:r>
      <w:r>
        <w:rPr>
          <w:szCs w:val="24"/>
        </w:rPr>
        <w:t xml:space="preserve">hotspot. The major QTL on LG 5 for FM was detected for all three years of evaluation (2007-8 and 2014). However, </w:t>
      </w:r>
      <m:oMath>
        <m:r>
          <w:rPr>
            <w:rFonts w:ascii="Cambria Math" w:hAnsi="Cambria Math"/>
            <w:szCs w:val="24"/>
          </w:rPr>
          <m:t>LOP</m:t>
        </m:r>
      </m:oMath>
      <w:r w:rsidRPr="00204E15">
        <w:rPr>
          <w:szCs w:val="24"/>
        </w:rPr>
        <w:t xml:space="preserve"> profiles </w:t>
      </w:r>
      <w:r w:rsidR="00F8682D">
        <w:rPr>
          <w:szCs w:val="24"/>
        </w:rPr>
        <w:t xml:space="preserve">(see </w:t>
      </w:r>
      <w:r w:rsidR="00F8682D" w:rsidRPr="00F8682D">
        <w:rPr>
          <w:szCs w:val="24"/>
        </w:rPr>
        <w:fldChar w:fldCharType="begin"/>
      </w:r>
      <w:r w:rsidR="00F8682D" w:rsidRPr="00F8682D">
        <w:rPr>
          <w:szCs w:val="24"/>
        </w:rPr>
        <w:instrText xml:space="preserve"> REF _Ref30869459 \h  \* MERGEFORMAT </w:instrText>
      </w:r>
      <w:r w:rsidR="00F8682D" w:rsidRPr="00F8682D">
        <w:rPr>
          <w:szCs w:val="24"/>
        </w:rPr>
      </w:r>
      <w:r w:rsidR="00F8682D" w:rsidRPr="00F8682D">
        <w:rPr>
          <w:szCs w:val="24"/>
        </w:rPr>
        <w:fldChar w:fldCharType="separate"/>
      </w:r>
      <w:r w:rsidR="00285406" w:rsidRPr="00285406">
        <w:t>Supplementary Figure S6</w:t>
      </w:r>
      <w:r w:rsidR="00F8682D" w:rsidRPr="00F8682D">
        <w:rPr>
          <w:szCs w:val="24"/>
        </w:rPr>
        <w:fldChar w:fldCharType="end"/>
      </w:r>
      <w:r w:rsidR="00F8682D">
        <w:rPr>
          <w:szCs w:val="24"/>
        </w:rPr>
        <w:t xml:space="preserve">) </w:t>
      </w:r>
      <w:r w:rsidRPr="00204E15">
        <w:rPr>
          <w:szCs w:val="24"/>
        </w:rPr>
        <w:t xml:space="preserve">showed that there were potentially more QTL underlying </w:t>
      </w:r>
      <w:r>
        <w:rPr>
          <w:szCs w:val="24"/>
        </w:rPr>
        <w:t xml:space="preserve">the variation of traits where no QTL </w:t>
      </w:r>
      <w:r w:rsidR="004A6FD4">
        <w:rPr>
          <w:szCs w:val="24"/>
        </w:rPr>
        <w:t>was</w:t>
      </w:r>
      <w:r>
        <w:rPr>
          <w:szCs w:val="24"/>
        </w:rPr>
        <w:t xml:space="preserve"> declared</w:t>
      </w:r>
      <w:r w:rsidRPr="00204E15">
        <w:rPr>
          <w:szCs w:val="24"/>
        </w:rPr>
        <w:t>.</w:t>
      </w:r>
      <w:r>
        <w:rPr>
          <w:szCs w:val="24"/>
        </w:rPr>
        <w:t xml:space="preserve"> For instance, suggestive QTL (at a lower </w:t>
      </w:r>
      <m:oMath>
        <m:r>
          <w:rPr>
            <w:rFonts w:ascii="Cambria Math" w:hAnsi="Cambria Math"/>
            <w:szCs w:val="24"/>
          </w:rPr>
          <m:t>LOP</m:t>
        </m:r>
      </m:oMath>
      <w:r>
        <w:rPr>
          <w:szCs w:val="24"/>
        </w:rPr>
        <w:t xml:space="preserve"> that did not reach the threshold) can be seen on LG 5 for PY06, SG14 and</w:t>
      </w:r>
      <w:r w:rsidR="00F8682D">
        <w:rPr>
          <w:szCs w:val="24"/>
        </w:rPr>
        <w:t xml:space="preserve"> NS14 and</w:t>
      </w:r>
      <w:r>
        <w:rPr>
          <w:szCs w:val="24"/>
        </w:rPr>
        <w:t xml:space="preserve"> NI14. For the f</w:t>
      </w:r>
      <w:r w:rsidR="00F8682D">
        <w:rPr>
          <w:szCs w:val="24"/>
        </w:rPr>
        <w:t xml:space="preserve">ive </w:t>
      </w:r>
      <w:r>
        <w:rPr>
          <w:szCs w:val="24"/>
        </w:rPr>
        <w:t>traits with QTL on LG 5 (</w:t>
      </w:r>
      <w:r w:rsidRPr="00637568">
        <w:rPr>
          <w:szCs w:val="24"/>
        </w:rPr>
        <w:t>PY</w:t>
      </w:r>
      <w:r>
        <w:rPr>
          <w:szCs w:val="24"/>
        </w:rPr>
        <w:t xml:space="preserve">, </w:t>
      </w:r>
      <w:r w:rsidRPr="00637568">
        <w:rPr>
          <w:szCs w:val="24"/>
        </w:rPr>
        <w:t>FM</w:t>
      </w:r>
      <w:r>
        <w:rPr>
          <w:szCs w:val="24"/>
        </w:rPr>
        <w:t xml:space="preserve">, </w:t>
      </w:r>
      <w:r w:rsidRPr="00637568">
        <w:rPr>
          <w:szCs w:val="24"/>
        </w:rPr>
        <w:t>SG</w:t>
      </w:r>
      <w:r w:rsidR="00F8682D">
        <w:rPr>
          <w:szCs w:val="24"/>
        </w:rPr>
        <w:t>, NS</w:t>
      </w:r>
      <w:r>
        <w:rPr>
          <w:szCs w:val="24"/>
        </w:rPr>
        <w:t xml:space="preserve"> and NI), most QTL peaks were found at 29 cM and support intervals ranged from 0 to 50 </w:t>
      </w:r>
      <w:proofErr w:type="spellStart"/>
      <w:r>
        <w:rPr>
          <w:szCs w:val="24"/>
        </w:rPr>
        <w:t>cM.</w:t>
      </w:r>
      <w:proofErr w:type="spellEnd"/>
      <w:r>
        <w:rPr>
          <w:szCs w:val="24"/>
        </w:rPr>
        <w:t xml:space="preserve"> </w:t>
      </w:r>
      <w:r w:rsidR="00111761" w:rsidRPr="00285406">
        <w:rPr>
          <w:szCs w:val="24"/>
        </w:rPr>
        <w:fldChar w:fldCharType="begin"/>
      </w:r>
      <w:r w:rsidR="00111761" w:rsidRPr="00285406">
        <w:rPr>
          <w:szCs w:val="24"/>
        </w:rPr>
        <w:instrText xml:space="preserve"> REF _Ref30894183 \h </w:instrText>
      </w:r>
      <w:r w:rsidR="00285406" w:rsidRPr="00285406">
        <w:rPr>
          <w:szCs w:val="24"/>
        </w:rPr>
        <w:instrText xml:space="preserve"> \* MERGEFORMAT </w:instrText>
      </w:r>
      <w:r w:rsidR="00111761" w:rsidRPr="00285406">
        <w:rPr>
          <w:szCs w:val="24"/>
        </w:rPr>
      </w:r>
      <w:r w:rsidR="00111761" w:rsidRPr="00285406">
        <w:rPr>
          <w:szCs w:val="24"/>
        </w:rPr>
        <w:fldChar w:fldCharType="separate"/>
      </w:r>
      <w:r w:rsidR="00285406" w:rsidRPr="00285406">
        <w:t xml:space="preserve">Figure </w:t>
      </w:r>
      <w:r w:rsidR="00285406" w:rsidRPr="00285406">
        <w:rPr>
          <w:noProof/>
        </w:rPr>
        <w:t>4</w:t>
      </w:r>
      <w:r w:rsidR="00111761" w:rsidRPr="00285406">
        <w:rPr>
          <w:szCs w:val="24"/>
        </w:rPr>
        <w:fldChar w:fldCharType="end"/>
      </w:r>
      <w:r w:rsidR="00111761">
        <w:rPr>
          <w:szCs w:val="24"/>
        </w:rPr>
        <w:t xml:space="preserve"> depicts additive allele effects of co-located QTL </w:t>
      </w:r>
      <w:r w:rsidR="007F11B8">
        <w:rPr>
          <w:szCs w:val="24"/>
        </w:rPr>
        <w:t xml:space="preserve">on LG 5 </w:t>
      </w:r>
      <w:r w:rsidR="00111761">
        <w:rPr>
          <w:szCs w:val="24"/>
        </w:rPr>
        <w:t xml:space="preserve">for </w:t>
      </w:r>
      <w:r w:rsidR="00F8682D">
        <w:rPr>
          <w:szCs w:val="24"/>
        </w:rPr>
        <w:t>these</w:t>
      </w:r>
      <w:r w:rsidR="000F2E5F">
        <w:rPr>
          <w:szCs w:val="24"/>
        </w:rPr>
        <w:t xml:space="preserve"> different</w:t>
      </w:r>
      <w:r w:rsidR="00111761">
        <w:rPr>
          <w:szCs w:val="24"/>
        </w:rPr>
        <w:t xml:space="preserve"> traits evaluated in 2008.</w:t>
      </w:r>
      <w:r w:rsidR="0044015B">
        <w:rPr>
          <w:szCs w:val="24"/>
        </w:rPr>
        <w:t xml:space="preserve"> It is interesting to note that for the QTL </w:t>
      </w:r>
      <w:r w:rsidR="0005716F">
        <w:rPr>
          <w:szCs w:val="24"/>
        </w:rPr>
        <w:t>sets</w:t>
      </w:r>
      <w:r w:rsidR="0044015B">
        <w:rPr>
          <w:szCs w:val="24"/>
        </w:rPr>
        <w:t xml:space="preserve"> PY08.1</w:t>
      </w:r>
      <w:r w:rsidR="00662E83">
        <w:rPr>
          <w:szCs w:val="24"/>
        </w:rPr>
        <w:t>/</w:t>
      </w:r>
      <w:r w:rsidR="0044015B">
        <w:rPr>
          <w:szCs w:val="24"/>
        </w:rPr>
        <w:t>NI08.1 and FM08.</w:t>
      </w:r>
      <w:r w:rsidR="0005716F">
        <w:rPr>
          <w:szCs w:val="24"/>
        </w:rPr>
        <w:t>2</w:t>
      </w:r>
      <w:r w:rsidR="00662E83">
        <w:rPr>
          <w:szCs w:val="24"/>
        </w:rPr>
        <w:t>/</w:t>
      </w:r>
      <w:r w:rsidR="0044015B">
        <w:rPr>
          <w:szCs w:val="24"/>
        </w:rPr>
        <w:t>SG08.1</w:t>
      </w:r>
      <w:r w:rsidR="0005716F">
        <w:rPr>
          <w:szCs w:val="24"/>
        </w:rPr>
        <w:t>/NS08.1</w:t>
      </w:r>
      <w:r w:rsidR="0044015B">
        <w:rPr>
          <w:szCs w:val="24"/>
        </w:rPr>
        <w:t xml:space="preserve">, major allele effects appeared in the same direction within </w:t>
      </w:r>
      <w:r w:rsidR="0005716F">
        <w:rPr>
          <w:szCs w:val="24"/>
        </w:rPr>
        <w:t>sets</w:t>
      </w:r>
      <w:r w:rsidR="0044015B">
        <w:rPr>
          <w:szCs w:val="24"/>
        </w:rPr>
        <w:t xml:space="preserve">, but in opposite directions between </w:t>
      </w:r>
      <w:r w:rsidR="0005716F">
        <w:rPr>
          <w:szCs w:val="24"/>
        </w:rPr>
        <w:t>them</w:t>
      </w:r>
      <w:r w:rsidR="0044015B">
        <w:rPr>
          <w:szCs w:val="24"/>
        </w:rPr>
        <w:t xml:space="preserve">. As these QTL </w:t>
      </w:r>
      <w:r w:rsidR="007F11B8">
        <w:rPr>
          <w:szCs w:val="24"/>
        </w:rPr>
        <w:t>on</w:t>
      </w:r>
      <w:r w:rsidR="0044015B">
        <w:rPr>
          <w:szCs w:val="24"/>
        </w:rPr>
        <w:t xml:space="preserve"> LG 5 were responsible for explaining </w:t>
      </w:r>
      <w:r w:rsidR="00B05F24">
        <w:rPr>
          <w:szCs w:val="24"/>
        </w:rPr>
        <w:t>great portion of the</w:t>
      </w:r>
      <w:r w:rsidR="0044015B">
        <w:rPr>
          <w:szCs w:val="24"/>
        </w:rPr>
        <w:t xml:space="preserve"> variation for these traits</w:t>
      </w:r>
      <w:r w:rsidR="000F4F41">
        <w:rPr>
          <w:szCs w:val="24"/>
        </w:rPr>
        <w:t xml:space="preserve"> </w:t>
      </w:r>
      <w:r w:rsidR="000F4F41" w:rsidRPr="000F4F41">
        <w:rPr>
          <w:szCs w:val="24"/>
        </w:rPr>
        <w:t>(</w:t>
      </w:r>
      <w:r w:rsidR="000F4F41" w:rsidRPr="000F4F41">
        <w:rPr>
          <w:szCs w:val="24"/>
        </w:rPr>
        <w:fldChar w:fldCharType="begin"/>
      </w:r>
      <w:r w:rsidR="000F4F41" w:rsidRPr="000F4F41">
        <w:rPr>
          <w:szCs w:val="24"/>
        </w:rPr>
        <w:instrText xml:space="preserve"> REF _Ref30868241 \h  \* MERGEFORMAT </w:instrText>
      </w:r>
      <w:r w:rsidR="000F4F41" w:rsidRPr="000F4F41">
        <w:rPr>
          <w:szCs w:val="24"/>
        </w:rPr>
      </w:r>
      <w:r w:rsidR="000F4F41" w:rsidRPr="000F4F41">
        <w:rPr>
          <w:szCs w:val="24"/>
        </w:rPr>
        <w:fldChar w:fldCharType="separate"/>
      </w:r>
      <w:r w:rsidR="000F4F41" w:rsidRPr="000F4F41">
        <w:t xml:space="preserve">Table </w:t>
      </w:r>
      <w:r w:rsidR="000F4F41" w:rsidRPr="000F4F41">
        <w:rPr>
          <w:noProof/>
        </w:rPr>
        <w:t>1</w:t>
      </w:r>
      <w:r w:rsidR="000F4F41" w:rsidRPr="000F4F41">
        <w:rPr>
          <w:szCs w:val="24"/>
        </w:rPr>
        <w:fldChar w:fldCharType="end"/>
      </w:r>
      <w:r w:rsidR="000F4F41" w:rsidRPr="000F4F41">
        <w:rPr>
          <w:szCs w:val="24"/>
        </w:rPr>
        <w:t>)</w:t>
      </w:r>
      <w:r w:rsidR="0044015B" w:rsidRPr="000F4F41">
        <w:rPr>
          <w:szCs w:val="24"/>
        </w:rPr>
        <w:t>,</w:t>
      </w:r>
      <w:r w:rsidR="0044015B">
        <w:rPr>
          <w:szCs w:val="24"/>
        </w:rPr>
        <w:t xml:space="preserve"> the QTL-based </w:t>
      </w:r>
      <w:r w:rsidR="0044015B">
        <w:rPr>
          <w:szCs w:val="24"/>
        </w:rPr>
        <w:lastRenderedPageBreak/>
        <w:t xml:space="preserve">predicted means were highly correlated, either </w:t>
      </w:r>
      <w:r w:rsidR="00537C09">
        <w:rPr>
          <w:szCs w:val="24"/>
        </w:rPr>
        <w:t>positively (PY with NI and FM with SG</w:t>
      </w:r>
      <w:r w:rsidR="0005716F">
        <w:rPr>
          <w:szCs w:val="24"/>
        </w:rPr>
        <w:t xml:space="preserve"> and NS</w:t>
      </w:r>
      <w:r w:rsidR="00537C09">
        <w:rPr>
          <w:szCs w:val="24"/>
        </w:rPr>
        <w:t xml:space="preserve">) or </w:t>
      </w:r>
      <w:r w:rsidR="0044015B">
        <w:rPr>
          <w:szCs w:val="24"/>
        </w:rPr>
        <w:t>negatively (PY/NI with FM/SG</w:t>
      </w:r>
      <w:r w:rsidR="0005716F">
        <w:rPr>
          <w:szCs w:val="24"/>
        </w:rPr>
        <w:t>/NS</w:t>
      </w:r>
      <w:r w:rsidR="0044015B">
        <w:rPr>
          <w:szCs w:val="24"/>
        </w:rPr>
        <w:t xml:space="preserve">) (see </w:t>
      </w:r>
      <w:r w:rsidR="0044015B" w:rsidRPr="0044015B">
        <w:rPr>
          <w:szCs w:val="24"/>
        </w:rPr>
        <w:fldChar w:fldCharType="begin"/>
      </w:r>
      <w:r w:rsidR="0044015B" w:rsidRPr="0044015B">
        <w:rPr>
          <w:szCs w:val="24"/>
        </w:rPr>
        <w:instrText xml:space="preserve"> REF _Ref31040540 \h  \* MERGEFORMAT </w:instrText>
      </w:r>
      <w:r w:rsidR="0044015B" w:rsidRPr="0044015B">
        <w:rPr>
          <w:szCs w:val="24"/>
        </w:rPr>
      </w:r>
      <w:r w:rsidR="0044015B" w:rsidRPr="0044015B">
        <w:rPr>
          <w:szCs w:val="24"/>
        </w:rPr>
        <w:fldChar w:fldCharType="separate"/>
      </w:r>
      <w:r w:rsidR="00285406" w:rsidRPr="00285406">
        <w:t>Supplementary Figure S8</w:t>
      </w:r>
      <w:r w:rsidR="0044015B" w:rsidRPr="0044015B">
        <w:rPr>
          <w:szCs w:val="24"/>
        </w:rPr>
        <w:fldChar w:fldCharType="end"/>
      </w:r>
      <w:r w:rsidR="0044015B" w:rsidRPr="0044015B">
        <w:rPr>
          <w:szCs w:val="24"/>
        </w:rPr>
        <w:t>).</w:t>
      </w:r>
      <w:r w:rsidR="00AE1DDC">
        <w:rPr>
          <w:szCs w:val="24"/>
        </w:rPr>
        <w:t xml:space="preserve"> It is </w:t>
      </w:r>
      <w:r w:rsidR="001F00F9">
        <w:rPr>
          <w:szCs w:val="24"/>
        </w:rPr>
        <w:t>worth</w:t>
      </w:r>
      <w:r w:rsidR="00AE1DDC">
        <w:rPr>
          <w:szCs w:val="24"/>
        </w:rPr>
        <w:t xml:space="preserve"> to </w:t>
      </w:r>
      <w:r w:rsidR="001F00F9">
        <w:rPr>
          <w:szCs w:val="24"/>
        </w:rPr>
        <w:t xml:space="preserve">mention </w:t>
      </w:r>
      <w:r w:rsidR="00AE1DDC">
        <w:rPr>
          <w:szCs w:val="24"/>
        </w:rPr>
        <w:t>that selecting towards two out of four alleles per parent will tend to favor</w:t>
      </w:r>
      <w:r w:rsidR="001F00F9">
        <w:rPr>
          <w:szCs w:val="24"/>
        </w:rPr>
        <w:t xml:space="preserve"> different </w:t>
      </w:r>
      <w:r w:rsidR="0005716F">
        <w:rPr>
          <w:szCs w:val="24"/>
        </w:rPr>
        <w:t>sets</w:t>
      </w:r>
      <w:r w:rsidR="001F00F9">
        <w:rPr>
          <w:szCs w:val="24"/>
        </w:rPr>
        <w:t xml:space="preserve"> of </w:t>
      </w:r>
      <w:r w:rsidR="00AE1DDC">
        <w:rPr>
          <w:szCs w:val="24"/>
        </w:rPr>
        <w:t xml:space="preserve">phenotypes depending on the alleles. For example, selecting allele pair </w:t>
      </w:r>
      <w:r w:rsidR="00AE1DDC" w:rsidRPr="00AE1DDC">
        <w:rPr>
          <w:i/>
          <w:iCs/>
          <w:szCs w:val="24"/>
        </w:rPr>
        <w:t>ac</w:t>
      </w:r>
      <w:r w:rsidR="00AE1DDC">
        <w:rPr>
          <w:szCs w:val="24"/>
        </w:rPr>
        <w:t xml:space="preserve"> from ‘Atlantic’ and </w:t>
      </w:r>
      <w:proofErr w:type="spellStart"/>
      <w:r w:rsidR="00AE1DDC" w:rsidRPr="00AE1DDC">
        <w:rPr>
          <w:i/>
          <w:iCs/>
          <w:szCs w:val="24"/>
        </w:rPr>
        <w:t>eg</w:t>
      </w:r>
      <w:proofErr w:type="spellEnd"/>
      <w:r w:rsidR="00AE1DDC">
        <w:rPr>
          <w:szCs w:val="24"/>
        </w:rPr>
        <w:t xml:space="preserve"> from B1829-5 will likely increase PY and NI and decrease FM</w:t>
      </w:r>
      <w:r w:rsidR="0005716F">
        <w:rPr>
          <w:szCs w:val="24"/>
        </w:rPr>
        <w:t xml:space="preserve">, </w:t>
      </w:r>
      <w:r w:rsidR="00AE1DDC">
        <w:rPr>
          <w:szCs w:val="24"/>
        </w:rPr>
        <w:t>SG</w:t>
      </w:r>
      <w:r w:rsidR="0005716F">
        <w:rPr>
          <w:szCs w:val="24"/>
        </w:rPr>
        <w:t xml:space="preserve"> and NS</w:t>
      </w:r>
      <w:r w:rsidR="00AE1DDC">
        <w:rPr>
          <w:szCs w:val="24"/>
        </w:rPr>
        <w:t xml:space="preserve">. </w:t>
      </w:r>
    </w:p>
    <w:p w14:paraId="49B02ADF" w14:textId="77777777" w:rsidR="00481164" w:rsidRDefault="00481164" w:rsidP="00204E15">
      <w:pPr>
        <w:spacing w:line="480" w:lineRule="auto"/>
        <w:rPr>
          <w:szCs w:val="24"/>
        </w:rPr>
      </w:pPr>
    </w:p>
    <w:p w14:paraId="275DADCB" w14:textId="79D591E2" w:rsidR="00552AD1" w:rsidRDefault="004A6FD4" w:rsidP="00042ED0">
      <w:pPr>
        <w:keepLines/>
        <w:jc w:val="center"/>
        <w:rPr>
          <w:szCs w:val="24"/>
        </w:rPr>
      </w:pPr>
      <w:r>
        <w:rPr>
          <w:noProof/>
        </w:rPr>
        <w:drawing>
          <wp:inline distT="0" distB="0" distL="0" distR="0" wp14:anchorId="661D5A3E" wp14:editId="2CBABDFA">
            <wp:extent cx="6208395" cy="3104515"/>
            <wp:effectExtent l="0" t="0" r="1905"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208395" cy="3104515"/>
                    </a:xfrm>
                    <a:prstGeom prst="rect">
                      <a:avLst/>
                    </a:prstGeom>
                    <a:noFill/>
                    <a:ln>
                      <a:noFill/>
                    </a:ln>
                  </pic:spPr>
                </pic:pic>
              </a:graphicData>
            </a:graphic>
          </wp:inline>
        </w:drawing>
      </w:r>
    </w:p>
    <w:p w14:paraId="4C16474E" w14:textId="5CA68A19" w:rsidR="00552AD1" w:rsidRPr="00D91B28" w:rsidRDefault="00552AD1" w:rsidP="00481164">
      <w:pPr>
        <w:pStyle w:val="Caption"/>
        <w:keepLines/>
      </w:pPr>
      <w:bookmarkStart w:id="136" w:name="_Ref30894183"/>
      <w:r w:rsidRPr="00D91B28">
        <w:rPr>
          <w:b/>
          <w:bCs w:val="0"/>
        </w:rPr>
        <w:t xml:space="preserve">Figure </w:t>
      </w:r>
      <w:r w:rsidR="005E4421" w:rsidRPr="00D91B28">
        <w:rPr>
          <w:b/>
          <w:bCs w:val="0"/>
        </w:rPr>
        <w:fldChar w:fldCharType="begin"/>
      </w:r>
      <w:r w:rsidR="005E4421" w:rsidRPr="00D91B28">
        <w:rPr>
          <w:b/>
          <w:bCs w:val="0"/>
        </w:rPr>
        <w:instrText xml:space="preserve"> SEQ Figure \* ARABIC </w:instrText>
      </w:r>
      <w:r w:rsidR="005E4421" w:rsidRPr="00D91B28">
        <w:rPr>
          <w:b/>
          <w:bCs w:val="0"/>
        </w:rPr>
        <w:fldChar w:fldCharType="separate"/>
      </w:r>
      <w:r w:rsidR="00B85E6F">
        <w:rPr>
          <w:b/>
          <w:bCs w:val="0"/>
          <w:noProof/>
        </w:rPr>
        <w:t>4</w:t>
      </w:r>
      <w:r w:rsidR="005E4421" w:rsidRPr="00D91B28">
        <w:rPr>
          <w:b/>
          <w:bCs w:val="0"/>
          <w:noProof/>
        </w:rPr>
        <w:fldChar w:fldCharType="end"/>
      </w:r>
      <w:bookmarkEnd w:id="136"/>
      <w:r w:rsidRPr="00D91B28">
        <w:rPr>
          <w:b/>
          <w:bCs w:val="0"/>
        </w:rPr>
        <w:t>.</w:t>
      </w:r>
      <w:r w:rsidRPr="00D91B28">
        <w:t xml:space="preserve"> A</w:t>
      </w:r>
      <w:r w:rsidR="008258CB">
        <w:t>dditive a</w:t>
      </w:r>
      <w:r w:rsidRPr="00D91B28">
        <w:t>llele effects for co-located QTL on LG 5 for f</w:t>
      </w:r>
      <w:r w:rsidR="003F5ACF">
        <w:t>ive</w:t>
      </w:r>
      <w:r w:rsidRPr="00D91B28">
        <w:t xml:space="preserve"> traits evaluated in 2008</w:t>
      </w:r>
      <w:r w:rsidR="002F6060" w:rsidRPr="00D91B28">
        <w:t>.</w:t>
      </w:r>
      <w:r w:rsidR="004A6FD4">
        <w:t xml:space="preserve"> Letters </w:t>
      </w:r>
      <w:r w:rsidR="002F6060" w:rsidRPr="00D91B28">
        <w:t>represent each parental haplotype from the linkage map</w:t>
      </w:r>
      <w:r w:rsidR="004A6FD4">
        <w:t xml:space="preserve"> (‘</w:t>
      </w:r>
      <w:r w:rsidR="004A6FD4" w:rsidRPr="00D91B28">
        <w:t>Atlantic</w:t>
      </w:r>
      <w:r w:rsidR="004A6FD4">
        <w:t>’</w:t>
      </w:r>
      <w:r w:rsidR="004A6FD4" w:rsidRPr="00D91B28">
        <w:t xml:space="preserve"> </w:t>
      </w:r>
      <w:r w:rsidR="004A6FD4">
        <w:t>=</w:t>
      </w:r>
      <w:r w:rsidR="004A6FD4" w:rsidRPr="00D91B28">
        <w:t xml:space="preserve"> </w:t>
      </w:r>
      <w:r w:rsidR="004A6FD4" w:rsidRPr="00D91B28">
        <w:rPr>
          <w:i/>
          <w:iCs/>
        </w:rPr>
        <w:t>a</w:t>
      </w:r>
      <w:r w:rsidR="004A6FD4" w:rsidRPr="00D91B28">
        <w:t xml:space="preserve"> through </w:t>
      </w:r>
      <w:r w:rsidR="004A6FD4" w:rsidRPr="00D91B28">
        <w:rPr>
          <w:i/>
          <w:iCs/>
        </w:rPr>
        <w:t>d</w:t>
      </w:r>
      <w:r w:rsidR="004A6FD4" w:rsidRPr="004A6FD4">
        <w:t xml:space="preserve">, </w:t>
      </w:r>
      <w:r w:rsidR="004A6FD4" w:rsidRPr="00D91B28">
        <w:t xml:space="preserve">B1829-5 </w:t>
      </w:r>
      <w:r w:rsidR="004A6FD4">
        <w:t>=</w:t>
      </w:r>
      <w:r w:rsidR="004A6FD4" w:rsidRPr="00D91B28">
        <w:t xml:space="preserve"> </w:t>
      </w:r>
      <w:r w:rsidR="004A6FD4" w:rsidRPr="00D91B28">
        <w:rPr>
          <w:i/>
          <w:iCs/>
        </w:rPr>
        <w:t>e</w:t>
      </w:r>
      <w:r w:rsidR="004A6FD4" w:rsidRPr="00D91B28">
        <w:t xml:space="preserve"> through </w:t>
      </w:r>
      <w:r w:rsidR="004A6FD4">
        <w:rPr>
          <w:i/>
          <w:iCs/>
        </w:rPr>
        <w:t>h</w:t>
      </w:r>
      <w:r w:rsidR="004A6FD4">
        <w:t>)</w:t>
      </w:r>
      <w:r w:rsidRPr="00D91B28">
        <w:t>. Traits: plant yield (PY), foliage maturity (FM), specific gravity (SG)</w:t>
      </w:r>
      <w:r w:rsidR="002F6597">
        <w:t>,</w:t>
      </w:r>
      <w:r w:rsidRPr="00D91B28">
        <w:t xml:space="preserve"> and internal heat necrosis</w:t>
      </w:r>
      <w:r w:rsidR="008247C7">
        <w:t xml:space="preserve"> severity (NS) and </w:t>
      </w:r>
      <w:r w:rsidRPr="00D91B28">
        <w:t>incidence (NI)</w:t>
      </w:r>
      <w:r w:rsidR="00042ED0">
        <w:t>.</w:t>
      </w:r>
    </w:p>
    <w:p w14:paraId="74C15264" w14:textId="77777777" w:rsidR="000F2E5F" w:rsidRDefault="000F2E5F" w:rsidP="000F2E5F">
      <w:pPr>
        <w:spacing w:line="480" w:lineRule="auto"/>
        <w:rPr>
          <w:szCs w:val="24"/>
        </w:rPr>
      </w:pPr>
    </w:p>
    <w:p w14:paraId="7FD55D0F" w14:textId="421D57D2" w:rsidR="002364C6" w:rsidRDefault="002364C6" w:rsidP="009669F7">
      <w:pPr>
        <w:spacing w:before="0" w:after="0" w:line="480" w:lineRule="auto"/>
        <w:rPr>
          <w:rFonts w:eastAsia="Times New Roman" w:cs="Times New Roman"/>
          <w:szCs w:val="24"/>
          <w:lang w:eastAsia="en-GB"/>
        </w:rPr>
      </w:pPr>
      <w:r>
        <w:rPr>
          <w:rFonts w:eastAsia="Times New Roman" w:cs="Times New Roman"/>
          <w:szCs w:val="24"/>
          <w:lang w:eastAsia="en-GB"/>
        </w:rPr>
        <w:t>As the QTL support intervals comprised too large of a region to manually curate (&gt;1</w:t>
      </w:r>
      <w:r w:rsidR="00A71380">
        <w:rPr>
          <w:rFonts w:eastAsia="Times New Roman" w:cs="Times New Roman"/>
          <w:szCs w:val="24"/>
          <w:lang w:eastAsia="en-GB"/>
        </w:rPr>
        <w:t>3</w:t>
      </w:r>
      <w:r>
        <w:rPr>
          <w:rFonts w:eastAsia="Times New Roman" w:cs="Times New Roman"/>
          <w:szCs w:val="24"/>
          <w:lang w:eastAsia="en-GB"/>
        </w:rPr>
        <w:t xml:space="preserve"> Mb</w:t>
      </w:r>
      <w:r w:rsidR="003743C8">
        <w:rPr>
          <w:rFonts w:eastAsia="Times New Roman" w:cs="Times New Roman"/>
          <w:szCs w:val="24"/>
          <w:lang w:eastAsia="en-GB"/>
        </w:rPr>
        <w:t xml:space="preserve"> per QTL</w:t>
      </w:r>
      <w:r>
        <w:rPr>
          <w:rFonts w:eastAsia="Times New Roman" w:cs="Times New Roman"/>
          <w:szCs w:val="24"/>
          <w:lang w:eastAsia="en-GB"/>
        </w:rPr>
        <w:t xml:space="preserve">, on average), we focused our candidate gene search </w:t>
      </w:r>
      <w:r w:rsidR="00A71380">
        <w:rPr>
          <w:rFonts w:eastAsia="Times New Roman" w:cs="Times New Roman"/>
          <w:szCs w:val="24"/>
          <w:lang w:eastAsia="en-GB"/>
        </w:rPr>
        <w:t>on</w:t>
      </w:r>
      <w:r>
        <w:rPr>
          <w:rFonts w:eastAsia="Times New Roman" w:cs="Times New Roman"/>
          <w:szCs w:val="24"/>
          <w:lang w:eastAsia="en-GB"/>
        </w:rPr>
        <w:t xml:space="preserve"> the </w:t>
      </w:r>
      <w:r w:rsidR="00321E22">
        <w:rPr>
          <w:rFonts w:eastAsia="Times New Roman" w:cs="Times New Roman"/>
          <w:szCs w:val="24"/>
          <w:lang w:eastAsia="en-GB"/>
        </w:rPr>
        <w:t xml:space="preserve">region </w:t>
      </w:r>
      <w:r>
        <w:rPr>
          <w:rFonts w:eastAsia="Times New Roman" w:cs="Times New Roman"/>
          <w:szCs w:val="24"/>
          <w:lang w:eastAsia="en-GB"/>
        </w:rPr>
        <w:t xml:space="preserve">within the markers </w:t>
      </w:r>
      <w:r w:rsidR="007652FB">
        <w:rPr>
          <w:rFonts w:eastAsia="Times New Roman" w:cs="Times New Roman"/>
          <w:szCs w:val="24"/>
          <w:lang w:eastAsia="en-GB"/>
        </w:rPr>
        <w:t>flanking</w:t>
      </w:r>
      <w:r>
        <w:rPr>
          <w:rFonts w:eastAsia="Times New Roman" w:cs="Times New Roman"/>
          <w:szCs w:val="24"/>
          <w:lang w:eastAsia="en-GB"/>
        </w:rPr>
        <w:t xml:space="preserve"> the QTL </w:t>
      </w:r>
      <w:r w:rsidR="007652FB">
        <w:rPr>
          <w:rFonts w:eastAsia="Times New Roman" w:cs="Times New Roman"/>
          <w:szCs w:val="24"/>
          <w:lang w:eastAsia="en-GB"/>
        </w:rPr>
        <w:t>peak</w:t>
      </w:r>
      <w:r>
        <w:rPr>
          <w:rFonts w:eastAsia="Times New Roman" w:cs="Times New Roman"/>
          <w:szCs w:val="24"/>
          <w:lang w:eastAsia="en-GB"/>
        </w:rPr>
        <w:t xml:space="preserve"> (</w:t>
      </w:r>
      <w:r w:rsidR="00A71380">
        <w:rPr>
          <w:rFonts w:eastAsia="Times New Roman" w:cs="Times New Roman"/>
          <w:szCs w:val="24"/>
          <w:lang w:eastAsia="en-GB"/>
        </w:rPr>
        <w:t>~</w:t>
      </w:r>
      <w:r>
        <w:rPr>
          <w:rFonts w:eastAsia="Times New Roman" w:cs="Times New Roman"/>
          <w:szCs w:val="24"/>
          <w:lang w:eastAsia="en-GB"/>
        </w:rPr>
        <w:t>400 kb</w:t>
      </w:r>
      <w:r w:rsidR="00A71380">
        <w:rPr>
          <w:rFonts w:eastAsia="Times New Roman" w:cs="Times New Roman"/>
          <w:szCs w:val="24"/>
          <w:lang w:eastAsia="en-GB"/>
        </w:rPr>
        <w:t>, on average</w:t>
      </w:r>
      <w:r>
        <w:rPr>
          <w:rFonts w:eastAsia="Times New Roman" w:cs="Times New Roman"/>
          <w:szCs w:val="24"/>
          <w:lang w:eastAsia="en-GB"/>
        </w:rPr>
        <w:t xml:space="preserve">) (see </w:t>
      </w:r>
      <w:r w:rsidRPr="002364C6">
        <w:rPr>
          <w:rFonts w:eastAsia="Times New Roman" w:cs="Times New Roman"/>
          <w:szCs w:val="24"/>
          <w:lang w:eastAsia="en-GB"/>
        </w:rPr>
        <w:fldChar w:fldCharType="begin"/>
      </w:r>
      <w:r w:rsidRPr="002364C6">
        <w:rPr>
          <w:rFonts w:eastAsia="Times New Roman" w:cs="Times New Roman"/>
          <w:szCs w:val="24"/>
          <w:lang w:eastAsia="en-GB"/>
        </w:rPr>
        <w:instrText xml:space="preserve"> REF _Ref31111903 \h  \* MERGEFORMAT </w:instrText>
      </w:r>
      <w:r w:rsidRPr="002364C6">
        <w:rPr>
          <w:rFonts w:eastAsia="Times New Roman" w:cs="Times New Roman"/>
          <w:szCs w:val="24"/>
          <w:lang w:eastAsia="en-GB"/>
        </w:rPr>
      </w:r>
      <w:r w:rsidRPr="002364C6">
        <w:rPr>
          <w:rFonts w:eastAsia="Times New Roman" w:cs="Times New Roman"/>
          <w:szCs w:val="24"/>
          <w:lang w:eastAsia="en-GB"/>
        </w:rPr>
        <w:fldChar w:fldCharType="separate"/>
      </w:r>
      <w:r w:rsidR="00285406" w:rsidRPr="00285406">
        <w:t>Supplementary Table S2</w:t>
      </w:r>
      <w:r w:rsidRPr="002364C6">
        <w:rPr>
          <w:rFonts w:eastAsia="Times New Roman" w:cs="Times New Roman"/>
          <w:szCs w:val="24"/>
          <w:lang w:eastAsia="en-GB"/>
        </w:rPr>
        <w:fldChar w:fldCharType="end"/>
      </w:r>
      <w:r>
        <w:rPr>
          <w:rFonts w:eastAsia="Times New Roman" w:cs="Times New Roman"/>
          <w:szCs w:val="24"/>
          <w:lang w:eastAsia="en-GB"/>
        </w:rPr>
        <w:t xml:space="preserve">). </w:t>
      </w:r>
      <w:r w:rsidR="00690C88">
        <w:rPr>
          <w:rFonts w:eastAsia="Times New Roman" w:cs="Times New Roman"/>
          <w:szCs w:val="24"/>
          <w:lang w:eastAsia="en-GB"/>
        </w:rPr>
        <w:t xml:space="preserve">We have learned that </w:t>
      </w:r>
      <w:r w:rsidR="00D40D24">
        <w:rPr>
          <w:rFonts w:eastAsia="Times New Roman" w:cs="Times New Roman"/>
          <w:szCs w:val="24"/>
          <w:lang w:eastAsia="en-GB"/>
        </w:rPr>
        <w:t>5</w:t>
      </w:r>
      <w:r w:rsidR="007652FB">
        <w:rPr>
          <w:rFonts w:eastAsia="Times New Roman" w:cs="Times New Roman"/>
          <w:szCs w:val="24"/>
          <w:lang w:eastAsia="en-GB"/>
        </w:rPr>
        <w:t>33</w:t>
      </w:r>
      <w:r w:rsidR="00D40D24">
        <w:rPr>
          <w:rFonts w:eastAsia="Times New Roman" w:cs="Times New Roman"/>
          <w:szCs w:val="24"/>
          <w:lang w:eastAsia="en-GB"/>
        </w:rPr>
        <w:t xml:space="preserve"> annotated genes</w:t>
      </w:r>
      <w:r w:rsidR="005E08E1">
        <w:rPr>
          <w:rFonts w:eastAsia="Times New Roman" w:cs="Times New Roman"/>
          <w:szCs w:val="24"/>
          <w:lang w:eastAsia="en-GB"/>
        </w:rPr>
        <w:t xml:space="preserve"> on </w:t>
      </w:r>
      <w:r w:rsidR="005E08E1" w:rsidRPr="005E08E1">
        <w:rPr>
          <w:rFonts w:eastAsia="Times New Roman" w:cs="Times New Roman"/>
          <w:i/>
          <w:iCs/>
          <w:szCs w:val="24"/>
          <w:lang w:eastAsia="en-GB"/>
        </w:rPr>
        <w:t>S. tuberosum</w:t>
      </w:r>
      <w:r w:rsidR="005E08E1">
        <w:rPr>
          <w:rFonts w:eastAsia="Times New Roman" w:cs="Times New Roman"/>
          <w:szCs w:val="24"/>
          <w:lang w:eastAsia="en-GB"/>
        </w:rPr>
        <w:t xml:space="preserve"> v. 4.03 genome</w:t>
      </w:r>
      <w:r w:rsidR="00690C88">
        <w:rPr>
          <w:rFonts w:eastAsia="Times New Roman" w:cs="Times New Roman"/>
          <w:szCs w:val="24"/>
          <w:lang w:eastAsia="en-GB"/>
        </w:rPr>
        <w:t xml:space="preserve"> were within these QTL regions</w:t>
      </w:r>
      <w:r w:rsidR="00D40D24">
        <w:rPr>
          <w:rFonts w:eastAsia="Times New Roman" w:cs="Times New Roman"/>
          <w:szCs w:val="24"/>
          <w:lang w:eastAsia="en-GB"/>
        </w:rPr>
        <w:t xml:space="preserve">, </w:t>
      </w:r>
      <w:r w:rsidR="00690C88">
        <w:rPr>
          <w:rFonts w:eastAsia="Times New Roman" w:cs="Times New Roman"/>
          <w:szCs w:val="24"/>
          <w:lang w:eastAsia="en-GB"/>
        </w:rPr>
        <w:t xml:space="preserve">and </w:t>
      </w:r>
      <w:r w:rsidR="005E08E1">
        <w:rPr>
          <w:rFonts w:eastAsia="Times New Roman" w:cs="Times New Roman"/>
          <w:szCs w:val="24"/>
          <w:lang w:eastAsia="en-GB"/>
        </w:rPr>
        <w:t xml:space="preserve">that </w:t>
      </w:r>
      <w:r w:rsidR="00D40D24">
        <w:rPr>
          <w:rFonts w:eastAsia="Times New Roman" w:cs="Times New Roman"/>
          <w:szCs w:val="24"/>
          <w:lang w:eastAsia="en-GB"/>
        </w:rPr>
        <w:t>3</w:t>
      </w:r>
      <w:r w:rsidR="007652FB">
        <w:rPr>
          <w:rFonts w:eastAsia="Times New Roman" w:cs="Times New Roman"/>
          <w:szCs w:val="24"/>
          <w:lang w:eastAsia="en-GB"/>
        </w:rPr>
        <w:t>42</w:t>
      </w:r>
      <w:r w:rsidR="00D40D24">
        <w:rPr>
          <w:rFonts w:eastAsia="Times New Roman" w:cs="Times New Roman"/>
          <w:szCs w:val="24"/>
          <w:lang w:eastAsia="en-GB"/>
        </w:rPr>
        <w:t xml:space="preserve"> </w:t>
      </w:r>
      <w:r w:rsidR="0042618A">
        <w:rPr>
          <w:rFonts w:eastAsia="Times New Roman" w:cs="Times New Roman"/>
          <w:szCs w:val="24"/>
          <w:lang w:eastAsia="en-GB"/>
        </w:rPr>
        <w:t xml:space="preserve">genes </w:t>
      </w:r>
      <w:r w:rsidR="00690C88">
        <w:rPr>
          <w:rFonts w:eastAsia="Times New Roman" w:cs="Times New Roman"/>
          <w:szCs w:val="24"/>
          <w:lang w:eastAsia="en-GB"/>
        </w:rPr>
        <w:t xml:space="preserve">had been </w:t>
      </w:r>
      <w:r w:rsidR="00D40D24">
        <w:rPr>
          <w:rFonts w:eastAsia="Times New Roman" w:cs="Times New Roman"/>
          <w:szCs w:val="24"/>
          <w:lang w:eastAsia="en-GB"/>
        </w:rPr>
        <w:t>assigned to at least one GO term</w:t>
      </w:r>
      <w:r w:rsidR="0031734E">
        <w:rPr>
          <w:rFonts w:eastAsia="Times New Roman" w:cs="Times New Roman"/>
          <w:szCs w:val="24"/>
          <w:lang w:eastAsia="en-GB"/>
        </w:rPr>
        <w:t xml:space="preserve"> (see </w:t>
      </w:r>
      <w:r w:rsidR="0031734E" w:rsidRPr="0031734E">
        <w:rPr>
          <w:rFonts w:eastAsia="Times New Roman" w:cs="Times New Roman"/>
          <w:szCs w:val="24"/>
          <w:lang w:eastAsia="en-GB"/>
        </w:rPr>
        <w:fldChar w:fldCharType="begin"/>
      </w:r>
      <w:r w:rsidR="0031734E" w:rsidRPr="0031734E">
        <w:rPr>
          <w:rFonts w:eastAsia="Times New Roman" w:cs="Times New Roman"/>
          <w:szCs w:val="24"/>
          <w:lang w:eastAsia="en-GB"/>
        </w:rPr>
        <w:instrText xml:space="preserve"> REF _Ref31123421 \h  \* MERGEFORMAT </w:instrText>
      </w:r>
      <w:r w:rsidR="0031734E" w:rsidRPr="0031734E">
        <w:rPr>
          <w:rFonts w:eastAsia="Times New Roman" w:cs="Times New Roman"/>
          <w:szCs w:val="24"/>
          <w:lang w:eastAsia="en-GB"/>
        </w:rPr>
      </w:r>
      <w:r w:rsidR="0031734E" w:rsidRPr="0031734E">
        <w:rPr>
          <w:rFonts w:eastAsia="Times New Roman" w:cs="Times New Roman"/>
          <w:szCs w:val="24"/>
          <w:lang w:eastAsia="en-GB"/>
        </w:rPr>
        <w:fldChar w:fldCharType="separate"/>
      </w:r>
      <w:r w:rsidR="0031734E" w:rsidRPr="0031734E">
        <w:t>Supplementary File S</w:t>
      </w:r>
      <w:r w:rsidR="0031734E" w:rsidRPr="0031734E">
        <w:rPr>
          <w:noProof/>
        </w:rPr>
        <w:t>6</w:t>
      </w:r>
      <w:r w:rsidR="0031734E" w:rsidRPr="0031734E">
        <w:rPr>
          <w:rFonts w:eastAsia="Times New Roman" w:cs="Times New Roman"/>
          <w:szCs w:val="24"/>
          <w:lang w:eastAsia="en-GB"/>
        </w:rPr>
        <w:fldChar w:fldCharType="end"/>
      </w:r>
      <w:r w:rsidR="0031734E">
        <w:rPr>
          <w:rFonts w:eastAsia="Times New Roman" w:cs="Times New Roman"/>
          <w:szCs w:val="24"/>
          <w:lang w:eastAsia="en-GB"/>
        </w:rPr>
        <w:t>)</w:t>
      </w:r>
      <w:r w:rsidR="00D40D24">
        <w:rPr>
          <w:rFonts w:eastAsia="Times New Roman" w:cs="Times New Roman"/>
          <w:szCs w:val="24"/>
          <w:lang w:eastAsia="en-GB"/>
        </w:rPr>
        <w:t xml:space="preserve">. From a total of </w:t>
      </w:r>
      <w:r w:rsidR="00D7292C">
        <w:rPr>
          <w:rFonts w:eastAsia="Times New Roman" w:cs="Times New Roman"/>
          <w:szCs w:val="24"/>
          <w:lang w:eastAsia="en-GB"/>
        </w:rPr>
        <w:t>594</w:t>
      </w:r>
      <w:r w:rsidR="00D40D24">
        <w:rPr>
          <w:rFonts w:eastAsia="Times New Roman" w:cs="Times New Roman"/>
          <w:szCs w:val="24"/>
          <w:lang w:eastAsia="en-GB"/>
        </w:rPr>
        <w:t xml:space="preserve"> </w:t>
      </w:r>
      <w:r w:rsidR="000F4F41">
        <w:rPr>
          <w:rFonts w:eastAsia="Times New Roman" w:cs="Times New Roman"/>
          <w:szCs w:val="24"/>
          <w:lang w:eastAsia="en-GB"/>
        </w:rPr>
        <w:t xml:space="preserve">GO </w:t>
      </w:r>
      <w:r w:rsidR="00D40D24">
        <w:rPr>
          <w:rFonts w:eastAsia="Times New Roman" w:cs="Times New Roman"/>
          <w:szCs w:val="24"/>
          <w:lang w:eastAsia="en-GB"/>
        </w:rPr>
        <w:t>terms, 30</w:t>
      </w:r>
      <w:r w:rsidR="00D7292C">
        <w:rPr>
          <w:rFonts w:eastAsia="Times New Roman" w:cs="Times New Roman"/>
          <w:szCs w:val="24"/>
          <w:lang w:eastAsia="en-GB"/>
        </w:rPr>
        <w:t>9</w:t>
      </w:r>
      <w:r w:rsidR="00D40D24">
        <w:rPr>
          <w:rFonts w:eastAsia="Times New Roman" w:cs="Times New Roman"/>
          <w:szCs w:val="24"/>
          <w:lang w:eastAsia="en-GB"/>
        </w:rPr>
        <w:t xml:space="preserve"> </w:t>
      </w:r>
      <w:r w:rsidR="00D40D24">
        <w:rPr>
          <w:rFonts w:eastAsia="Times New Roman" w:cs="Times New Roman"/>
          <w:szCs w:val="24"/>
          <w:lang w:eastAsia="en-GB"/>
        </w:rPr>
        <w:lastRenderedPageBreak/>
        <w:t>referred</w:t>
      </w:r>
      <w:r w:rsidR="0019356A">
        <w:rPr>
          <w:rFonts w:eastAsia="Times New Roman" w:cs="Times New Roman"/>
          <w:szCs w:val="24"/>
          <w:lang w:eastAsia="en-GB"/>
        </w:rPr>
        <w:t xml:space="preserve"> to</w:t>
      </w:r>
      <w:r w:rsidR="00D40D24">
        <w:rPr>
          <w:rFonts w:eastAsia="Times New Roman" w:cs="Times New Roman"/>
          <w:szCs w:val="24"/>
          <w:lang w:eastAsia="en-GB"/>
        </w:rPr>
        <w:t xml:space="preserve"> </w:t>
      </w:r>
      <w:r w:rsidR="00FB29DF">
        <w:rPr>
          <w:rFonts w:eastAsia="Times New Roman" w:cs="Times New Roman"/>
          <w:szCs w:val="24"/>
          <w:lang w:eastAsia="en-GB"/>
        </w:rPr>
        <w:t>a</w:t>
      </w:r>
      <w:r w:rsidR="00D40D24">
        <w:rPr>
          <w:rFonts w:eastAsia="Times New Roman" w:cs="Times New Roman"/>
          <w:szCs w:val="24"/>
          <w:lang w:eastAsia="en-GB"/>
        </w:rPr>
        <w:t xml:space="preserve"> different</w:t>
      </w:r>
      <w:r w:rsidR="00690C88">
        <w:rPr>
          <w:rFonts w:eastAsia="Times New Roman" w:cs="Times New Roman"/>
          <w:szCs w:val="24"/>
          <w:lang w:eastAsia="en-GB"/>
        </w:rPr>
        <w:t xml:space="preserve"> set of</w:t>
      </w:r>
      <w:r w:rsidR="00D40D24">
        <w:rPr>
          <w:rFonts w:eastAsia="Times New Roman" w:cs="Times New Roman"/>
          <w:szCs w:val="24"/>
          <w:lang w:eastAsia="en-GB"/>
        </w:rPr>
        <w:t xml:space="preserve"> molecular function</w:t>
      </w:r>
      <w:r w:rsidR="00FB29DF">
        <w:rPr>
          <w:rFonts w:eastAsia="Times New Roman" w:cs="Times New Roman"/>
          <w:szCs w:val="24"/>
          <w:lang w:eastAsia="en-GB"/>
        </w:rPr>
        <w:t xml:space="preserve"> (</w:t>
      </w:r>
      <w:r w:rsidR="00E73E44">
        <w:rPr>
          <w:rFonts w:eastAsia="Times New Roman" w:cs="Times New Roman"/>
          <w:szCs w:val="24"/>
          <w:lang w:eastAsia="en-GB"/>
        </w:rPr>
        <w:t>mostly related to</w:t>
      </w:r>
      <w:r w:rsidR="00FB29DF">
        <w:rPr>
          <w:rFonts w:eastAsia="Times New Roman" w:cs="Times New Roman"/>
          <w:szCs w:val="24"/>
          <w:lang w:eastAsia="en-GB"/>
        </w:rPr>
        <w:t xml:space="preserve"> catalytic activity or binding)</w:t>
      </w:r>
      <w:r w:rsidR="00D40D24">
        <w:rPr>
          <w:rFonts w:eastAsia="Times New Roman" w:cs="Times New Roman"/>
          <w:szCs w:val="24"/>
          <w:lang w:eastAsia="en-GB"/>
        </w:rPr>
        <w:t xml:space="preserve">, </w:t>
      </w:r>
      <w:r w:rsidR="00D7292C">
        <w:rPr>
          <w:rFonts w:eastAsia="Times New Roman" w:cs="Times New Roman"/>
          <w:szCs w:val="24"/>
          <w:lang w:eastAsia="en-GB"/>
        </w:rPr>
        <w:t>208</w:t>
      </w:r>
      <w:r w:rsidR="00FB29DF">
        <w:rPr>
          <w:rFonts w:eastAsia="Times New Roman" w:cs="Times New Roman"/>
          <w:szCs w:val="24"/>
          <w:lang w:eastAsia="en-GB"/>
        </w:rPr>
        <w:t xml:space="preserve"> to a biological process (</w:t>
      </w:r>
      <w:r w:rsidR="00E73E44">
        <w:rPr>
          <w:rFonts w:eastAsia="Times New Roman" w:cs="Times New Roman"/>
          <w:szCs w:val="24"/>
          <w:lang w:eastAsia="en-GB"/>
        </w:rPr>
        <w:t>greatly represented by</w:t>
      </w:r>
      <w:r w:rsidR="00FB29DF">
        <w:rPr>
          <w:rFonts w:eastAsia="Times New Roman" w:cs="Times New Roman"/>
          <w:szCs w:val="24"/>
          <w:lang w:eastAsia="en-GB"/>
        </w:rPr>
        <w:t xml:space="preserve"> metabolic or cellular processes), and </w:t>
      </w:r>
      <w:r w:rsidR="00D7292C">
        <w:rPr>
          <w:rFonts w:eastAsia="Times New Roman" w:cs="Times New Roman"/>
          <w:szCs w:val="24"/>
          <w:lang w:eastAsia="en-GB"/>
        </w:rPr>
        <w:t>77</w:t>
      </w:r>
      <w:r w:rsidR="00FB29DF">
        <w:rPr>
          <w:rFonts w:eastAsia="Times New Roman" w:cs="Times New Roman"/>
          <w:szCs w:val="24"/>
          <w:lang w:eastAsia="en-GB"/>
        </w:rPr>
        <w:t xml:space="preserve"> to a cellular component (</w:t>
      </w:r>
      <w:r w:rsidR="00E73E44">
        <w:rPr>
          <w:rFonts w:eastAsia="Times New Roman" w:cs="Times New Roman"/>
          <w:szCs w:val="24"/>
          <w:lang w:eastAsia="en-GB"/>
        </w:rPr>
        <w:t>such as</w:t>
      </w:r>
      <w:r w:rsidR="00FB29DF">
        <w:rPr>
          <w:rFonts w:eastAsia="Times New Roman" w:cs="Times New Roman"/>
          <w:szCs w:val="24"/>
          <w:lang w:eastAsia="en-GB"/>
        </w:rPr>
        <w:t xml:space="preserve"> membrane or another cell part) (</w:t>
      </w:r>
      <w:r w:rsidR="0031734E">
        <w:rPr>
          <w:rFonts w:eastAsia="Times New Roman" w:cs="Times New Roman"/>
          <w:szCs w:val="24"/>
          <w:lang w:eastAsia="en-GB"/>
        </w:rPr>
        <w:t xml:space="preserve">see </w:t>
      </w:r>
      <w:r w:rsidR="00FB29DF" w:rsidRPr="00FB29DF">
        <w:rPr>
          <w:rFonts w:eastAsia="Times New Roman" w:cs="Times New Roman"/>
          <w:szCs w:val="24"/>
          <w:lang w:eastAsia="en-GB"/>
        </w:rPr>
        <w:fldChar w:fldCharType="begin"/>
      </w:r>
      <w:r w:rsidR="00FB29DF" w:rsidRPr="00FB29DF">
        <w:rPr>
          <w:rFonts w:eastAsia="Times New Roman" w:cs="Times New Roman"/>
          <w:szCs w:val="24"/>
          <w:lang w:eastAsia="en-GB"/>
        </w:rPr>
        <w:instrText xml:space="preserve"> REF _Ref31122937 \h  \* MERGEFORMAT </w:instrText>
      </w:r>
      <w:r w:rsidR="00FB29DF" w:rsidRPr="00FB29DF">
        <w:rPr>
          <w:rFonts w:eastAsia="Times New Roman" w:cs="Times New Roman"/>
          <w:szCs w:val="24"/>
          <w:lang w:eastAsia="en-GB"/>
        </w:rPr>
      </w:r>
      <w:r w:rsidR="00FB29DF" w:rsidRPr="00FB29DF">
        <w:rPr>
          <w:rFonts w:eastAsia="Times New Roman" w:cs="Times New Roman"/>
          <w:szCs w:val="24"/>
          <w:lang w:eastAsia="en-GB"/>
        </w:rPr>
        <w:fldChar w:fldCharType="separate"/>
      </w:r>
      <w:r w:rsidR="00285406" w:rsidRPr="00285406">
        <w:t>Supplementary Figure S9</w:t>
      </w:r>
      <w:r w:rsidR="00FB29DF" w:rsidRPr="00FB29DF">
        <w:rPr>
          <w:rFonts w:eastAsia="Times New Roman" w:cs="Times New Roman"/>
          <w:szCs w:val="24"/>
          <w:lang w:eastAsia="en-GB"/>
        </w:rPr>
        <w:fldChar w:fldCharType="end"/>
      </w:r>
      <w:r w:rsidR="00FB29DF">
        <w:rPr>
          <w:rFonts w:eastAsia="Times New Roman" w:cs="Times New Roman"/>
          <w:szCs w:val="24"/>
          <w:lang w:eastAsia="en-GB"/>
        </w:rPr>
        <w:t xml:space="preserve">). </w:t>
      </w:r>
    </w:p>
    <w:p w14:paraId="04D128C5" w14:textId="77777777" w:rsidR="009669F7" w:rsidRPr="00FA763C" w:rsidRDefault="009669F7" w:rsidP="008A6DD8">
      <w:pPr>
        <w:spacing w:before="0" w:after="0" w:line="480" w:lineRule="auto"/>
        <w:rPr>
          <w:rFonts w:eastAsia="Times New Roman" w:cs="Times New Roman"/>
          <w:szCs w:val="24"/>
          <w:lang w:eastAsia="en-GB"/>
        </w:rPr>
      </w:pPr>
    </w:p>
    <w:p w14:paraId="322D7844" w14:textId="1B0DA694" w:rsidR="00B657B8" w:rsidRPr="00FA763C" w:rsidRDefault="00D63BBC" w:rsidP="008A6DD8">
      <w:pPr>
        <w:numPr>
          <w:ilvl w:val="0"/>
          <w:numId w:val="17"/>
        </w:numPr>
        <w:tabs>
          <w:tab w:val="clear" w:pos="567"/>
        </w:tabs>
        <w:spacing w:line="480" w:lineRule="auto"/>
        <w:rPr>
          <w:b/>
          <w:bCs/>
          <w:szCs w:val="24"/>
        </w:rPr>
      </w:pPr>
      <w:r w:rsidRPr="00FA763C">
        <w:rPr>
          <w:b/>
          <w:bCs/>
          <w:szCs w:val="24"/>
        </w:rPr>
        <w:t>Discussion</w:t>
      </w:r>
    </w:p>
    <w:p w14:paraId="2928A42C" w14:textId="73866565" w:rsidR="006F16D5" w:rsidRDefault="001944E4" w:rsidP="008A6DD8">
      <w:pPr>
        <w:spacing w:line="480" w:lineRule="auto"/>
        <w:rPr>
          <w:szCs w:val="24"/>
        </w:rPr>
      </w:pPr>
      <w:r>
        <w:rPr>
          <w:szCs w:val="24"/>
        </w:rPr>
        <w:t>For the same</w:t>
      </w:r>
      <w:r w:rsidR="00D33972">
        <w:rPr>
          <w:szCs w:val="24"/>
        </w:rPr>
        <w:t xml:space="preserve"> B2721</w:t>
      </w:r>
      <w:r>
        <w:rPr>
          <w:szCs w:val="24"/>
        </w:rPr>
        <w:t xml:space="preserve"> population, </w:t>
      </w:r>
      <w:r w:rsidR="00C03634">
        <w:rPr>
          <w:szCs w:val="24"/>
        </w:rPr>
        <w:t xml:space="preserve">two separate linkage maps, one for each parent, have been </w:t>
      </w:r>
      <w:r w:rsidR="00D33972">
        <w:rPr>
          <w:szCs w:val="24"/>
        </w:rPr>
        <w:t xml:space="preserve">previously </w:t>
      </w:r>
      <w:r w:rsidR="00C03634">
        <w:rPr>
          <w:szCs w:val="24"/>
        </w:rPr>
        <w:t xml:space="preserve">built using amplified length polymorphisms (AFLP) and </w:t>
      </w:r>
      <w:r w:rsidR="00F448DB">
        <w:rPr>
          <w:szCs w:val="24"/>
        </w:rPr>
        <w:t xml:space="preserve">a few </w:t>
      </w:r>
      <w:r w:rsidR="00C03634">
        <w:rPr>
          <w:szCs w:val="24"/>
        </w:rPr>
        <w:t>simple sequence repeat (SSR) markers, allowing varied degrees of map integration within parent</w:t>
      </w:r>
      <w:r w:rsidR="00A75A79">
        <w:rPr>
          <w:szCs w:val="24"/>
        </w:rPr>
        <w:t>s</w:t>
      </w:r>
      <w:r w:rsidR="00F93BBC">
        <w:rPr>
          <w:szCs w:val="24"/>
        </w:rPr>
        <w:t xml:space="preserve"> </w:t>
      </w:r>
      <w:r w:rsidR="00F93BBC">
        <w:rPr>
          <w:szCs w:val="24"/>
        </w:rPr>
        <w:fldChar w:fldCharType="begin" w:fldLock="1"/>
      </w:r>
      <w:r w:rsidR="00CB11AE">
        <w:rPr>
          <w:szCs w:val="24"/>
        </w:rPr>
        <w:instrText>ADDIN CSL_CITATION {"citationItems":[{"id":"ITEM-1","itemData":{"DOI":"10.2135/cropsci2010.02.0108","ISSN":"0011183X","abstract":"Potato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Science","id":"ITEM-1","issue":"2","issued":{"date-parts":[["2011"]]},"page":"771-785","title":"Linkage mapping and QTL analysis of agronomic traits in tetraploid potato (Solanum tuberosum subsp. tuberosum)","type":"article-journal","volume":"51"},"uris":["http://www.mendeley.com/documents/?uuid=876b9664-4086-45d0-bf6b-004ec7069dc6"]}],"mendeley":{"formattedCitation":"(McCord et al., 2011a)","plainTextFormattedCitation":"(McCord et al., 2011a)","previouslyFormattedCitation":"(McCord et al., 2011a)"},"properties":{"noteIndex":0},"schema":"https://github.com/citation-style-language/schema/raw/master/csl-citation.json"}</w:instrText>
      </w:r>
      <w:r w:rsidR="00F93BBC">
        <w:rPr>
          <w:szCs w:val="24"/>
        </w:rPr>
        <w:fldChar w:fldCharType="separate"/>
      </w:r>
      <w:r w:rsidR="00F93BBC" w:rsidRPr="00F93BBC">
        <w:rPr>
          <w:noProof/>
          <w:szCs w:val="24"/>
        </w:rPr>
        <w:t>(McCord et al., 2011a)</w:t>
      </w:r>
      <w:r w:rsidR="00F93BBC">
        <w:rPr>
          <w:szCs w:val="24"/>
        </w:rPr>
        <w:fldChar w:fldCharType="end"/>
      </w:r>
      <w:r w:rsidR="00C03634">
        <w:rPr>
          <w:szCs w:val="24"/>
        </w:rPr>
        <w:t>. That is, not all haplotypes ha</w:t>
      </w:r>
      <w:r w:rsidR="00F93BBC">
        <w:rPr>
          <w:szCs w:val="24"/>
        </w:rPr>
        <w:t>d</w:t>
      </w:r>
      <w:r w:rsidR="00C03634">
        <w:rPr>
          <w:szCs w:val="24"/>
        </w:rPr>
        <w:t xml:space="preserve"> been identified based on the marker</w:t>
      </w:r>
      <w:r w:rsidR="00B02740">
        <w:rPr>
          <w:szCs w:val="24"/>
        </w:rPr>
        <w:t xml:space="preserve"> technology</w:t>
      </w:r>
      <w:r w:rsidR="00C03634">
        <w:rPr>
          <w:szCs w:val="24"/>
        </w:rPr>
        <w:t xml:space="preserve"> and </w:t>
      </w:r>
      <w:r w:rsidR="00B02740">
        <w:rPr>
          <w:szCs w:val="24"/>
        </w:rPr>
        <w:t xml:space="preserve">analytical </w:t>
      </w:r>
      <w:r w:rsidR="00C03634">
        <w:rPr>
          <w:szCs w:val="24"/>
        </w:rPr>
        <w:t xml:space="preserve">methods available at the time. </w:t>
      </w:r>
      <w:r w:rsidR="00F93BBC">
        <w:rPr>
          <w:szCs w:val="24"/>
        </w:rPr>
        <w:t xml:space="preserve">Another issue was anchoring LGs to chromosomes. </w:t>
      </w:r>
      <w:r w:rsidR="00F448DB">
        <w:rPr>
          <w:szCs w:val="24"/>
        </w:rPr>
        <w:t>Despite the use of</w:t>
      </w:r>
      <w:r w:rsidR="00F93BBC">
        <w:rPr>
          <w:szCs w:val="24"/>
        </w:rPr>
        <w:t xml:space="preserve"> </w:t>
      </w:r>
      <w:r w:rsidR="00384CB5">
        <w:rPr>
          <w:szCs w:val="24"/>
        </w:rPr>
        <w:t xml:space="preserve">a few </w:t>
      </w:r>
      <w:r w:rsidR="00C03634">
        <w:rPr>
          <w:szCs w:val="24"/>
        </w:rPr>
        <w:t xml:space="preserve">SSRs </w:t>
      </w:r>
      <w:r w:rsidR="00F448DB">
        <w:rPr>
          <w:szCs w:val="24"/>
        </w:rPr>
        <w:t xml:space="preserve">to </w:t>
      </w:r>
      <w:r w:rsidR="00C03634">
        <w:rPr>
          <w:szCs w:val="24"/>
        </w:rPr>
        <w:t xml:space="preserve">anchor eight out the 12 LGs to </w:t>
      </w:r>
      <w:r w:rsidR="00C03634" w:rsidRPr="00C03634">
        <w:rPr>
          <w:i/>
          <w:iCs/>
          <w:szCs w:val="24"/>
        </w:rPr>
        <w:t>S. tuberosum</w:t>
      </w:r>
      <w:r w:rsidR="00C03634">
        <w:rPr>
          <w:szCs w:val="24"/>
        </w:rPr>
        <w:t xml:space="preserve"> chromosomes</w:t>
      </w:r>
      <w:r w:rsidR="00F93BBC">
        <w:rPr>
          <w:szCs w:val="24"/>
        </w:rPr>
        <w:t xml:space="preserve"> </w:t>
      </w:r>
      <w:r w:rsidR="00F93BBC">
        <w:rPr>
          <w:szCs w:val="24"/>
        </w:rPr>
        <w:fldChar w:fldCharType="begin" w:fldLock="1"/>
      </w:r>
      <w:r w:rsidR="00CB11AE">
        <w:rPr>
          <w:szCs w:val="24"/>
        </w:rPr>
        <w:instrText>ADDIN CSL_CITATION {"citationItems":[{"id":"ITEM-1","itemData":{"DOI":"10.2135/cropsci2010.02.0108","ISSN":"0011183X","abstract":"Potato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Science","id":"ITEM-1","issue":"2","issued":{"date-parts":[["2011"]]},"page":"771-785","title":"Linkage mapping and QTL analysis of agronomic traits in tetraploid potato (Solanum tuberosum subsp. tuberosum)","type":"article-journal","volume":"51"},"uris":["http://www.mendeley.com/documents/?uuid=876b9664-4086-45d0-bf6b-004ec7069dc6"]}],"mendeley":{"formattedCitation":"(McCord et al., 2011a)","plainTextFormattedCitation":"(McCord et al., 2011a)","previouslyFormattedCitation":"(McCord et al., 2011a)"},"properties":{"noteIndex":0},"schema":"https://github.com/citation-style-language/schema/raw/master/csl-citation.json"}</w:instrText>
      </w:r>
      <w:r w:rsidR="00F93BBC">
        <w:rPr>
          <w:szCs w:val="24"/>
        </w:rPr>
        <w:fldChar w:fldCharType="separate"/>
      </w:r>
      <w:r w:rsidR="00F93BBC" w:rsidRPr="00F93BBC">
        <w:rPr>
          <w:noProof/>
          <w:szCs w:val="24"/>
        </w:rPr>
        <w:t>(McCord et al., 2011a)</w:t>
      </w:r>
      <w:r w:rsidR="00F93BBC">
        <w:rPr>
          <w:szCs w:val="24"/>
        </w:rPr>
        <w:fldChar w:fldCharType="end"/>
      </w:r>
      <w:r w:rsidR="00F448DB">
        <w:rPr>
          <w:szCs w:val="24"/>
        </w:rPr>
        <w:t xml:space="preserve">, QTL comparisons </w:t>
      </w:r>
      <w:r w:rsidR="00880042">
        <w:rPr>
          <w:szCs w:val="24"/>
        </w:rPr>
        <w:t>we</w:t>
      </w:r>
      <w:r w:rsidR="00F448DB">
        <w:rPr>
          <w:szCs w:val="24"/>
        </w:rPr>
        <w:t xml:space="preserve">re limited </w:t>
      </w:r>
      <w:r w:rsidR="00383CC9">
        <w:rPr>
          <w:szCs w:val="24"/>
        </w:rPr>
        <w:t xml:space="preserve">between studies </w:t>
      </w:r>
      <w:r w:rsidR="00F448DB">
        <w:rPr>
          <w:szCs w:val="24"/>
        </w:rPr>
        <w:t>due to the fact that AFLP are not informative regarding physical mapping</w:t>
      </w:r>
      <w:r w:rsidR="00C03634">
        <w:rPr>
          <w:szCs w:val="24"/>
        </w:rPr>
        <w:t xml:space="preserve">. </w:t>
      </w:r>
      <w:r w:rsidR="00A75A79">
        <w:rPr>
          <w:szCs w:val="24"/>
        </w:rPr>
        <w:fldChar w:fldCharType="begin" w:fldLock="1"/>
      </w:r>
      <w:r w:rsidR="00CD3623">
        <w:rPr>
          <w:szCs w:val="24"/>
        </w:rPr>
        <w:instrText>ADDIN CSL_CITATION {"citationItems":[{"id":"ITEM-1","itemData":{"DOI":"10.1007/s00122-017-2941-1","ISSN":"00405752","abstract":"A tetraploid potato population was mapped for internal heat necrosis (IHN) using the Infinium ® 8303 potato SNP array, and QTL for IHN were identified on chromosomes 1, 5, 9 and 12 that explained 28.21{%} of the variation for incidence and 25.3{%} of the variation for severity. This research represents a significant step forward in our understanding of IHN, and sets the stage for future research focused on testing the utility of these markers in additional breeding populations. ","author":[{"dropping-particle":"","family":"Schumann","given":"Mitchell J.","non-dropping-particle":"","parse-names":false,"suffix":""},{"dropping-particle":"","family":"Zeng","given":"Zhao Bang","non-dropping-particle":"","parse-names":false,"suffix":""},{"dropping-particle":"","family":"Clough","given":"Mark E.","non-dropping-particle":"","parse-names":false,"suffix":""},{"dropping-particle":"","family":"Yencho","given":"G. Craig","non-dropping-particle":"","parse-names":false,"suffix":""}],"container-title":"Theoretical and Applied Genetics","id":"ITEM-1","issue":"10","issued":{"date-parts":[["2017"]]},"page":"2045-2056","publisher":"Springer Berlin Heidelberg","title":"Linkage map construction and QTL analysis for internal heat necrosis in autotetraploid potato","type":"article-journal","volume":"130"},"uris":["http://www.mendeley.com/documents/?uuid=bbff72ee-bc73-4644-b2c3-35c9077b1263"]}],"mendeley":{"formattedCitation":"(Schumann et al., 2017)","manualFormatting":"Schumann et al. (2017)","plainTextFormattedCitation":"(Schumann et al., 2017)","previouslyFormattedCitation":"(Schumann et al., 2017)"},"properties":{"noteIndex":0},"schema":"https://github.com/citation-style-language/schema/raw/master/csl-citation.json"}</w:instrText>
      </w:r>
      <w:r w:rsidR="00A75A79">
        <w:rPr>
          <w:szCs w:val="24"/>
        </w:rPr>
        <w:fldChar w:fldCharType="separate"/>
      </w:r>
      <w:r w:rsidR="00CD3623" w:rsidRPr="00CD3623">
        <w:rPr>
          <w:noProof/>
          <w:szCs w:val="24"/>
        </w:rPr>
        <w:t xml:space="preserve">Schumann et al. </w:t>
      </w:r>
      <w:r w:rsidR="00CD3623">
        <w:rPr>
          <w:noProof/>
          <w:szCs w:val="24"/>
        </w:rPr>
        <w:t>(</w:t>
      </w:r>
      <w:r w:rsidR="00CD3623" w:rsidRPr="00CD3623">
        <w:rPr>
          <w:noProof/>
          <w:szCs w:val="24"/>
        </w:rPr>
        <w:t>2017)</w:t>
      </w:r>
      <w:r w:rsidR="00A75A79">
        <w:rPr>
          <w:szCs w:val="24"/>
        </w:rPr>
        <w:fldChar w:fldCharType="end"/>
      </w:r>
      <w:r w:rsidR="00A75A79">
        <w:rPr>
          <w:szCs w:val="24"/>
        </w:rPr>
        <w:t xml:space="preserve"> have </w:t>
      </w:r>
      <w:r w:rsidR="00F86A6E">
        <w:rPr>
          <w:szCs w:val="24"/>
        </w:rPr>
        <w:t xml:space="preserve">already </w:t>
      </w:r>
      <w:r w:rsidR="00A75A79">
        <w:rPr>
          <w:szCs w:val="24"/>
        </w:rPr>
        <w:t xml:space="preserve">shown how </w:t>
      </w:r>
      <w:r w:rsidR="00F86A6E">
        <w:rPr>
          <w:szCs w:val="24"/>
        </w:rPr>
        <w:t xml:space="preserve">the dosage-sensitive SNP array contributed to map integration and haplotyping in the B2721 population. </w:t>
      </w:r>
      <w:r w:rsidR="00383CC9">
        <w:rPr>
          <w:szCs w:val="24"/>
        </w:rPr>
        <w:t>However, t</w:t>
      </w:r>
      <w:r w:rsidR="00C81600">
        <w:rPr>
          <w:szCs w:val="24"/>
        </w:rPr>
        <w:t>he</w:t>
      </w:r>
      <w:r w:rsidR="00F36EE0">
        <w:rPr>
          <w:szCs w:val="24"/>
        </w:rPr>
        <w:t xml:space="preserve">ir </w:t>
      </w:r>
      <w:r w:rsidR="00C81600">
        <w:rPr>
          <w:szCs w:val="24"/>
        </w:rPr>
        <w:t xml:space="preserve">map </w:t>
      </w:r>
      <w:r w:rsidR="00F36EE0">
        <w:rPr>
          <w:szCs w:val="24"/>
        </w:rPr>
        <w:t xml:space="preserve">contained </w:t>
      </w:r>
      <w:r w:rsidR="00C81600">
        <w:rPr>
          <w:szCs w:val="24"/>
        </w:rPr>
        <w:t xml:space="preserve">3,427 SNPs </w:t>
      </w:r>
      <w:r w:rsidR="00F36EE0">
        <w:rPr>
          <w:szCs w:val="24"/>
        </w:rPr>
        <w:t xml:space="preserve">and </w:t>
      </w:r>
      <w:r w:rsidR="00C81600">
        <w:rPr>
          <w:szCs w:val="24"/>
        </w:rPr>
        <w:t>spanned 1,397.86</w:t>
      </w:r>
      <w:r w:rsidR="00286836">
        <w:rPr>
          <w:szCs w:val="24"/>
        </w:rPr>
        <w:t xml:space="preserve"> cM</w:t>
      </w:r>
      <w:r w:rsidR="00C81600">
        <w:rPr>
          <w:szCs w:val="24"/>
        </w:rPr>
        <w:t xml:space="preserve">, which is </w:t>
      </w:r>
      <w:r w:rsidR="00B52175">
        <w:rPr>
          <w:szCs w:val="24"/>
        </w:rPr>
        <w:t xml:space="preserve">relatively smaller but less saturated than </w:t>
      </w:r>
      <w:r w:rsidR="00C81600">
        <w:rPr>
          <w:szCs w:val="24"/>
        </w:rPr>
        <w:t xml:space="preserve">our current map with </w:t>
      </w:r>
      <w:r w:rsidR="006F16D5" w:rsidRPr="006F16D5">
        <w:rPr>
          <w:szCs w:val="24"/>
        </w:rPr>
        <w:t xml:space="preserve">4,486 SNPs distributed along 1,628.77 </w:t>
      </w:r>
      <w:proofErr w:type="spellStart"/>
      <w:r w:rsidR="006F16D5" w:rsidRPr="006F16D5">
        <w:rPr>
          <w:szCs w:val="24"/>
        </w:rPr>
        <w:t>cM</w:t>
      </w:r>
      <w:r w:rsidR="00C81600">
        <w:rPr>
          <w:szCs w:val="24"/>
        </w:rPr>
        <w:t>.</w:t>
      </w:r>
      <w:proofErr w:type="spellEnd"/>
      <w:r w:rsidR="00C81600">
        <w:rPr>
          <w:szCs w:val="24"/>
        </w:rPr>
        <w:t xml:space="preserve"> </w:t>
      </w:r>
    </w:p>
    <w:p w14:paraId="3795302D" w14:textId="23224CD8" w:rsidR="006F16D5" w:rsidRPr="006F16D5" w:rsidRDefault="006F16D5" w:rsidP="006F16D5">
      <w:pPr>
        <w:spacing w:line="480" w:lineRule="auto"/>
        <w:rPr>
          <w:szCs w:val="24"/>
        </w:rPr>
      </w:pPr>
      <w:r w:rsidRPr="006F16D5">
        <w:rPr>
          <w:szCs w:val="24"/>
        </w:rPr>
        <w:t>A significant difference in our analysis was the usage of the multi</w:t>
      </w:r>
      <w:r w:rsidR="00384CB5">
        <w:rPr>
          <w:szCs w:val="24"/>
        </w:rPr>
        <w:t>point</w:t>
      </w:r>
      <w:r w:rsidRPr="006F16D5">
        <w:rPr>
          <w:szCs w:val="24"/>
        </w:rPr>
        <w:t xml:space="preserve">-based algorithm implemented in MAPpoly. </w:t>
      </w:r>
      <w:r w:rsidR="00A66BF1">
        <w:rPr>
          <w:szCs w:val="24"/>
        </w:rPr>
        <w:fldChar w:fldCharType="begin" w:fldLock="1"/>
      </w:r>
      <w:r w:rsidR="00A66BF1">
        <w:rPr>
          <w:szCs w:val="24"/>
        </w:rPr>
        <w:instrText>ADDIN CSL_CITATION {"citationItems":[{"id":"ITEM-1","itemData":{"DOI":"10.1007/s00122-017-2941-1","ISSN":"00405752","abstract":"A tetraploid potato population was mapped for internal heat necrosis (IHN) using the Infinium ® 8303 potato SNP array, and QTL for IHN were identified on chromosomes 1, 5, 9 and 12 that explained 28.21{%} of the variation for incidence and 25.3{%} of the variation for severity. This research represents a significant step forward in our understanding of IHN, and sets the stage for future research focused on testing the utility of these markers in additional breeding populations. ","author":[{"dropping-particle":"","family":"Schumann","given":"Mitchell J.","non-dropping-particle":"","parse-names":false,"suffix":""},{"dropping-particle":"","family":"Zeng","given":"Zhao Bang","non-dropping-particle":"","parse-names":false,"suffix":""},{"dropping-particle":"","family":"Clough","given":"Mark E.","non-dropping-particle":"","parse-names":false,"suffix":""},{"dropping-particle":"","family":"Yencho","given":"G. Craig","non-dropping-particle":"","parse-names":false,"suffix":""}],"container-title":"Theoretical and Applied Genetics","id":"ITEM-1","issue":"10","issued":{"date-parts":[["2017"]]},"page":"2045-2056","publisher":"Springer Berlin Heidelberg","title":"Linkage map construction and QTL analysis for internal heat necrosis in autotetraploid potato","type":"article-journal","volume":"130"},"uris":["http://www.mendeley.com/documents/?uuid=bbff72ee-bc73-4644-b2c3-35c9077b1263"]}],"mendeley":{"formattedCitation":"(Schumann et al., 2017)","manualFormatting":"Schumann et al. (2017)","plainTextFormattedCitation":"(Schumann et al., 2017)","previouslyFormattedCitation":"(Schumann et al., 2017)"},"properties":{"noteIndex":0},"schema":"https://github.com/citation-style-language/schema/raw/master/csl-citation.json"}</w:instrText>
      </w:r>
      <w:r w:rsidR="00A66BF1">
        <w:rPr>
          <w:szCs w:val="24"/>
        </w:rPr>
        <w:fldChar w:fldCharType="separate"/>
      </w:r>
      <w:r w:rsidR="00A66BF1" w:rsidRPr="00CD3623">
        <w:rPr>
          <w:noProof/>
          <w:szCs w:val="24"/>
        </w:rPr>
        <w:t xml:space="preserve">Schumann et al. </w:t>
      </w:r>
      <w:r w:rsidR="00A66BF1">
        <w:rPr>
          <w:noProof/>
          <w:szCs w:val="24"/>
        </w:rPr>
        <w:t>(</w:t>
      </w:r>
      <w:r w:rsidR="00A66BF1" w:rsidRPr="00CD3623">
        <w:rPr>
          <w:noProof/>
          <w:szCs w:val="24"/>
        </w:rPr>
        <w:t>2017)</w:t>
      </w:r>
      <w:r w:rsidR="00A66BF1">
        <w:rPr>
          <w:szCs w:val="24"/>
        </w:rPr>
        <w:fldChar w:fldCharType="end"/>
      </w:r>
      <w:r w:rsidRPr="006F16D5">
        <w:rPr>
          <w:szCs w:val="24"/>
        </w:rPr>
        <w:t xml:space="preserve"> used the software </w:t>
      </w:r>
      <w:proofErr w:type="spellStart"/>
      <w:r w:rsidRPr="006F16D5">
        <w:rPr>
          <w:szCs w:val="24"/>
        </w:rPr>
        <w:t>Tetraploid</w:t>
      </w:r>
      <w:r>
        <w:rPr>
          <w:szCs w:val="24"/>
        </w:rPr>
        <w:t>SNP</w:t>
      </w:r>
      <w:r w:rsidRPr="006F16D5">
        <w:rPr>
          <w:szCs w:val="24"/>
        </w:rPr>
        <w:t>Map</w:t>
      </w:r>
      <w:proofErr w:type="spellEnd"/>
      <w:r w:rsidR="00A66BF1">
        <w:rPr>
          <w:szCs w:val="24"/>
        </w:rPr>
        <w:t xml:space="preserve"> </w:t>
      </w:r>
      <w:r w:rsidR="00A66BF1">
        <w:rPr>
          <w:szCs w:val="24"/>
        </w:rPr>
        <w:fldChar w:fldCharType="begin" w:fldLock="1"/>
      </w:r>
      <w:r w:rsidR="00A66BF1">
        <w:rPr>
          <w:szCs w:val="24"/>
        </w:rPr>
        <w:instrText>ADDIN CSL_CITATION {"citationItems":[{"id":"ITEM-1","itemData":{"DOI":"10.1093/jhered/esx022","ISSN":"14657333","author":[{"dropping-particle":"","family":"Hackett","given":"Christine A.","non-dropping-particle":"","parse-names":false,"suffix":""},{"dropping-particle":"","family":"Boskamp","given":"Bram","non-dropping-particle":"","parse-names":false,"suffix":""},{"dropping-particle":"","family":"Vogogias","given":"Athanasios","non-dropping-particle":"","parse-names":false,"suffix":""},{"dropping-particle":"","family":"Preedy","given":"Katharine F.","non-dropping-particle":"","parse-names":false,"suffix":""},{"dropping-particle":"","family":"Milne","given":"Iain","non-dropping-particle":"","parse-names":false,"suffix":""},{"dropping-particle":"","family":"Vogogias","given":"Thanasis","non-dropping-particle":"","parse-names":false,"suffix":""},{"dropping-particle":"","family":"Preedy","given":"Katharine F.","non-dropping-particle":"","parse-names":false,"suffix":""},{"dropping-particle":"","family":"Milne","given":"Iain","non-dropping-particle":"","parse-names":false,"suffix":""}],"container-title":"Journal of Heredity","id":"ITEM-1","issue":"4","issued":{"date-parts":[["2016"]]},"page":"438-442","title":"TetraploidSNPMap: software for linkage analysis and QTL mapping in autotetraploid populations using SNP dosage data","type":"article-journal","volume":"108"},"uris":["http://www.mendeley.com/documents/?uuid=10c6826f-6e2c-4acb-aa3a-93e00c10d8d9"]}],"mendeley":{"formattedCitation":"(Hackett et al., 2016)","plainTextFormattedCitation":"(Hackett et al., 2016)","previouslyFormattedCitation":"(Hackett et al., 2016)"},"properties":{"noteIndex":0},"schema":"https://github.com/citation-style-language/schema/raw/master/csl-citation.json"}</w:instrText>
      </w:r>
      <w:r w:rsidR="00A66BF1">
        <w:rPr>
          <w:szCs w:val="24"/>
        </w:rPr>
        <w:fldChar w:fldCharType="separate"/>
      </w:r>
      <w:r w:rsidR="00A66BF1" w:rsidRPr="00A66BF1">
        <w:rPr>
          <w:noProof/>
          <w:szCs w:val="24"/>
        </w:rPr>
        <w:t>(Hackett et al., 2016)</w:t>
      </w:r>
      <w:r w:rsidR="00A66BF1">
        <w:rPr>
          <w:szCs w:val="24"/>
        </w:rPr>
        <w:fldChar w:fldCharType="end"/>
      </w:r>
      <w:r w:rsidRPr="006F16D5">
        <w:rPr>
          <w:szCs w:val="24"/>
        </w:rPr>
        <w:t xml:space="preserve">, which relies on simplex markers to assemble homologs, bridging these homologs afterwards using multidose markers. Thus, the resulting map depends heavily on the distribution of simplex markers along each homolog. On the other hand, MAPpoly algorithm considers the four homologs for each parent at the very beginning of the map construction and inserts markers sequentially regardless of their dosage. Since more than </w:t>
      </w:r>
      <w:commentRangeStart w:id="137"/>
      <w:r w:rsidRPr="006F16D5">
        <w:rPr>
          <w:szCs w:val="24"/>
        </w:rPr>
        <w:t>72%</w:t>
      </w:r>
      <w:commentRangeEnd w:id="137"/>
      <w:r w:rsidR="00FB63B3">
        <w:rPr>
          <w:rStyle w:val="CommentReference"/>
        </w:rPr>
        <w:commentReference w:id="137"/>
      </w:r>
      <w:r w:rsidRPr="006F16D5">
        <w:rPr>
          <w:szCs w:val="24"/>
        </w:rPr>
        <w:t xml:space="preserve"> of the markers were double</w:t>
      </w:r>
      <w:r w:rsidR="00383CC9">
        <w:rPr>
          <w:szCs w:val="24"/>
        </w:rPr>
        <w:t>-</w:t>
      </w:r>
      <w:r w:rsidRPr="006F16D5">
        <w:rPr>
          <w:szCs w:val="24"/>
        </w:rPr>
        <w:t xml:space="preserve">simplex and multiplex, our mapping </w:t>
      </w:r>
      <w:r w:rsidRPr="006F16D5">
        <w:rPr>
          <w:szCs w:val="24"/>
        </w:rPr>
        <w:lastRenderedPageBreak/>
        <w:t xml:space="preserve">strategy was more suitable to analyze the B2721 population. Also, </w:t>
      </w:r>
      <w:r w:rsidR="00384CB5" w:rsidRPr="006F16D5">
        <w:rPr>
          <w:szCs w:val="24"/>
        </w:rPr>
        <w:t xml:space="preserve">we </w:t>
      </w:r>
      <w:r w:rsidR="00384CB5">
        <w:rPr>
          <w:szCs w:val="24"/>
        </w:rPr>
        <w:t>used</w:t>
      </w:r>
      <w:r w:rsidR="00384CB5" w:rsidRPr="006F16D5">
        <w:rPr>
          <w:szCs w:val="24"/>
        </w:rPr>
        <w:t xml:space="preserve"> the </w:t>
      </w:r>
      <w:r w:rsidR="00384CB5" w:rsidRPr="006F16D5">
        <w:rPr>
          <w:i/>
          <w:iCs/>
          <w:szCs w:val="24"/>
        </w:rPr>
        <w:t>S. tuberosum</w:t>
      </w:r>
      <w:r w:rsidR="00384CB5" w:rsidRPr="006F16D5">
        <w:rPr>
          <w:szCs w:val="24"/>
        </w:rPr>
        <w:t xml:space="preserve"> </w:t>
      </w:r>
      <w:r w:rsidR="00384CB5">
        <w:rPr>
          <w:szCs w:val="24"/>
        </w:rPr>
        <w:t xml:space="preserve">v. </w:t>
      </w:r>
      <w:r w:rsidR="00384CB5" w:rsidRPr="006F16D5">
        <w:rPr>
          <w:szCs w:val="24"/>
        </w:rPr>
        <w:t xml:space="preserve">4.0.3 genome order </w:t>
      </w:r>
      <w:r w:rsidRPr="006F16D5">
        <w:rPr>
          <w:szCs w:val="24"/>
        </w:rPr>
        <w:t xml:space="preserve">instead of relying </w:t>
      </w:r>
      <w:r w:rsidR="00A66BF1">
        <w:rPr>
          <w:szCs w:val="24"/>
        </w:rPr>
        <w:t xml:space="preserve">exclusively </w:t>
      </w:r>
      <w:r w:rsidRPr="006F16D5">
        <w:rPr>
          <w:szCs w:val="24"/>
        </w:rPr>
        <w:t>on genetic distance to obtain the marker order, e.g., using the Multidimensional Scaling</w:t>
      </w:r>
      <w:r>
        <w:rPr>
          <w:szCs w:val="24"/>
        </w:rPr>
        <w:t xml:space="preserve"> (MDS</w:t>
      </w:r>
      <w:r w:rsidR="00A66BF1">
        <w:rPr>
          <w:szCs w:val="24"/>
        </w:rPr>
        <w:t>)</w:t>
      </w:r>
      <w:r w:rsidRPr="006F16D5">
        <w:rPr>
          <w:szCs w:val="24"/>
        </w:rPr>
        <w:t xml:space="preserve"> algorithm</w:t>
      </w:r>
      <w:r w:rsidR="00A66BF1">
        <w:rPr>
          <w:szCs w:val="24"/>
        </w:rPr>
        <w:t xml:space="preserve"> </w:t>
      </w:r>
      <w:r w:rsidR="00A66BF1">
        <w:rPr>
          <w:szCs w:val="24"/>
        </w:rPr>
        <w:fldChar w:fldCharType="begin" w:fldLock="1"/>
      </w:r>
      <w:r w:rsidR="007D6B49">
        <w:rPr>
          <w:szCs w:val="24"/>
        </w:rPr>
        <w:instrText>ADDIN CSL_CITATION {"citationItems":[{"id":"ITEM-1","itemData":{"DOI":"10.1007/s00122-016-2761-8","ISSN":"00405752","author":[{"dropping-particle":"","family":"Preedy","given":"K. F.","non-dropping-particle":"","parse-names":false,"suffix":""},{"dropping-particle":"","family":"Hackett","given":"C. A.","non-dropping-particle":"","parse-names":false,"suffix":""}],"container-title":"Theoretical and Applied Genetics","id":"ITEM-1","issue":"11","issued":{"date-parts":[["2016"]]},"page":"2117-2132","publisher":"Springer Berlin Heidelberg","title":"A rapid marker ordering approach for high-density genetic linkage maps in experimental autotetraploid populations using multidimensional scaling","type":"article-journal","volume":"129"},"uris":["http://www.mendeley.com/documents/?uuid=7afde7fe-34d0-4e08-999b-8dd65c6680bb"]}],"mendeley":{"formattedCitation":"(Preedy and Hackett, 2016)","plainTextFormattedCitation":"(Preedy and Hackett, 2016)","previouslyFormattedCitation":"(Preedy and Hackett, 2016)"},"properties":{"noteIndex":0},"schema":"https://github.com/citation-style-language/schema/raw/master/csl-citation.json"}</w:instrText>
      </w:r>
      <w:r w:rsidR="00A66BF1">
        <w:rPr>
          <w:szCs w:val="24"/>
        </w:rPr>
        <w:fldChar w:fldCharType="separate"/>
      </w:r>
      <w:r w:rsidR="00A66BF1" w:rsidRPr="00A66BF1">
        <w:rPr>
          <w:noProof/>
          <w:szCs w:val="24"/>
        </w:rPr>
        <w:t>(Preedy and Hackett, 2016)</w:t>
      </w:r>
      <w:r w:rsidR="00A66BF1">
        <w:rPr>
          <w:szCs w:val="24"/>
        </w:rPr>
        <w:fldChar w:fldCharType="end"/>
      </w:r>
      <w:r w:rsidRPr="006F16D5">
        <w:rPr>
          <w:szCs w:val="24"/>
        </w:rPr>
        <w:t xml:space="preserve">. </w:t>
      </w:r>
      <w:r w:rsidR="004467D2">
        <w:rPr>
          <w:szCs w:val="24"/>
        </w:rPr>
        <w:t>Therefore, o</w:t>
      </w:r>
      <w:r w:rsidR="00384CB5">
        <w:rPr>
          <w:szCs w:val="24"/>
        </w:rPr>
        <w:t>ur g</w:t>
      </w:r>
      <w:r w:rsidR="00A66BF1">
        <w:rPr>
          <w:szCs w:val="24"/>
        </w:rPr>
        <w:t>enome-assisted</w:t>
      </w:r>
      <w:r w:rsidRPr="006F16D5">
        <w:rPr>
          <w:szCs w:val="24"/>
        </w:rPr>
        <w:t xml:space="preserve"> approach help</w:t>
      </w:r>
      <w:r w:rsidR="00384CB5">
        <w:rPr>
          <w:szCs w:val="24"/>
        </w:rPr>
        <w:t>ed</w:t>
      </w:r>
      <w:r w:rsidRPr="006F16D5">
        <w:rPr>
          <w:szCs w:val="24"/>
        </w:rPr>
        <w:t xml:space="preserve"> to include markers that otherwise would be excluded using only two-point based linkage analysis. </w:t>
      </w:r>
    </w:p>
    <w:p w14:paraId="582AFB29" w14:textId="5213400A" w:rsidR="006F16D5" w:rsidRDefault="006F16D5" w:rsidP="006F16D5">
      <w:pPr>
        <w:spacing w:line="480" w:lineRule="auto"/>
        <w:rPr>
          <w:szCs w:val="24"/>
        </w:rPr>
      </w:pPr>
      <w:r w:rsidRPr="006F16D5">
        <w:rPr>
          <w:szCs w:val="24"/>
        </w:rPr>
        <w:t>As expected, the probabilistic pairing profiles showed no preferential pairing between homologs in both parents</w:t>
      </w:r>
      <w:r w:rsidR="00EC2004">
        <w:rPr>
          <w:szCs w:val="24"/>
        </w:rPr>
        <w:t xml:space="preserve"> (see </w:t>
      </w:r>
      <w:r w:rsidR="00EC2004" w:rsidRPr="00EC2004">
        <w:rPr>
          <w:szCs w:val="24"/>
        </w:rPr>
        <w:fldChar w:fldCharType="begin"/>
      </w:r>
      <w:r w:rsidR="00EC2004" w:rsidRPr="00EC2004">
        <w:rPr>
          <w:szCs w:val="24"/>
        </w:rPr>
        <w:instrText xml:space="preserve"> REF _Ref45228790 \h  \* MERGEFORMAT </w:instrText>
      </w:r>
      <w:r w:rsidR="00EC2004" w:rsidRPr="00EC2004">
        <w:rPr>
          <w:szCs w:val="24"/>
        </w:rPr>
      </w:r>
      <w:r w:rsidR="00EC2004" w:rsidRPr="00EC2004">
        <w:rPr>
          <w:szCs w:val="24"/>
        </w:rPr>
        <w:fldChar w:fldCharType="separate"/>
      </w:r>
      <w:r w:rsidR="00EC2004" w:rsidRPr="00EC2004">
        <w:t>Supplementary Figure S</w:t>
      </w:r>
      <w:r w:rsidR="00EC2004" w:rsidRPr="00EC2004">
        <w:rPr>
          <w:noProof/>
        </w:rPr>
        <w:t>5</w:t>
      </w:r>
      <w:r w:rsidR="00EC2004" w:rsidRPr="00EC2004">
        <w:rPr>
          <w:szCs w:val="24"/>
        </w:rPr>
        <w:fldChar w:fldCharType="end"/>
      </w:r>
      <w:r w:rsidR="00EC2004">
        <w:rPr>
          <w:szCs w:val="24"/>
        </w:rPr>
        <w:t>), likely</w:t>
      </w:r>
      <w:r w:rsidRPr="006F16D5">
        <w:rPr>
          <w:szCs w:val="24"/>
        </w:rPr>
        <w:t xml:space="preserve"> due to the cultivated potato</w:t>
      </w:r>
      <w:r>
        <w:rPr>
          <w:szCs w:val="24"/>
        </w:rPr>
        <w:t>’</w:t>
      </w:r>
      <w:r w:rsidRPr="006F16D5">
        <w:rPr>
          <w:szCs w:val="24"/>
        </w:rPr>
        <w:t>s auto</w:t>
      </w:r>
      <w:r w:rsidR="007D6B49">
        <w:rPr>
          <w:szCs w:val="24"/>
        </w:rPr>
        <w:t>tetraploid</w:t>
      </w:r>
      <w:r w:rsidRPr="006F16D5">
        <w:rPr>
          <w:szCs w:val="24"/>
        </w:rPr>
        <w:t xml:space="preserve"> nature. Consequently, alleles present in different homologs in the same homology group ha</w:t>
      </w:r>
      <w:r w:rsidR="00EC2004">
        <w:rPr>
          <w:szCs w:val="24"/>
        </w:rPr>
        <w:t>d</w:t>
      </w:r>
      <w:r w:rsidRPr="006F16D5">
        <w:rPr>
          <w:szCs w:val="24"/>
        </w:rPr>
        <w:t xml:space="preserve"> an equal chance to recombine with alleles from other loci, amplifying the range of possible genotypes when compared to diploids or allotetraploids.</w:t>
      </w:r>
      <w:r>
        <w:rPr>
          <w:szCs w:val="24"/>
        </w:rPr>
        <w:t xml:space="preserve"> </w:t>
      </w:r>
      <w:r w:rsidR="007D6B49">
        <w:rPr>
          <w:szCs w:val="24"/>
        </w:rPr>
        <w:t>In addition, m</w:t>
      </w:r>
      <w:r w:rsidRPr="006F16D5">
        <w:rPr>
          <w:szCs w:val="24"/>
        </w:rPr>
        <w:t>ost of the parental meiotic configurations based on the B2721 population (6</w:t>
      </w:r>
      <w:ins w:id="138" w:author="Marcelo Mollinari" w:date="2020-07-20T13:14:00Z">
        <w:r w:rsidR="001E416F">
          <w:rPr>
            <w:szCs w:val="24"/>
          </w:rPr>
          <w:t>2.3</w:t>
        </w:r>
      </w:ins>
      <w:del w:id="139" w:author="Marcelo Mollinari" w:date="2020-07-20T13:14:00Z">
        <w:r w:rsidRPr="006F16D5" w:rsidDel="001E416F">
          <w:rPr>
            <w:szCs w:val="24"/>
          </w:rPr>
          <w:delText>0.7</w:delText>
        </w:r>
      </w:del>
      <w:r w:rsidRPr="006F16D5">
        <w:rPr>
          <w:szCs w:val="24"/>
        </w:rPr>
        <w:t>%, in average) were inferred as bivalents since they involved two homologs exchanging segments during the metaphase I</w:t>
      </w:r>
      <w:r w:rsidR="00EC2004">
        <w:rPr>
          <w:szCs w:val="24"/>
        </w:rPr>
        <w:t xml:space="preserve"> (</w:t>
      </w:r>
      <w:r w:rsidR="00EC2004" w:rsidRPr="00EC2004">
        <w:rPr>
          <w:szCs w:val="24"/>
        </w:rPr>
        <w:fldChar w:fldCharType="begin"/>
      </w:r>
      <w:r w:rsidR="00EC2004" w:rsidRPr="00EC2004">
        <w:rPr>
          <w:szCs w:val="24"/>
        </w:rPr>
        <w:instrText xml:space="preserve"> REF _Ref45228830 \h  \* MERGEFORMAT </w:instrText>
      </w:r>
      <w:r w:rsidR="00EC2004" w:rsidRPr="00EC2004">
        <w:rPr>
          <w:szCs w:val="24"/>
        </w:rPr>
      </w:r>
      <w:r w:rsidR="00EC2004" w:rsidRPr="00EC2004">
        <w:rPr>
          <w:szCs w:val="24"/>
        </w:rPr>
        <w:fldChar w:fldCharType="separate"/>
      </w:r>
      <w:r w:rsidR="00EC2004" w:rsidRPr="00EC2004">
        <w:t xml:space="preserve">Figure </w:t>
      </w:r>
      <w:r w:rsidR="00EC2004" w:rsidRPr="00EC2004">
        <w:rPr>
          <w:noProof/>
        </w:rPr>
        <w:t>2</w:t>
      </w:r>
      <w:r w:rsidR="00EC2004" w:rsidRPr="00EC2004">
        <w:rPr>
          <w:szCs w:val="24"/>
        </w:rPr>
        <w:fldChar w:fldCharType="end"/>
      </w:r>
      <w:r w:rsidR="00EC2004">
        <w:rPr>
          <w:szCs w:val="24"/>
        </w:rPr>
        <w:t>)</w:t>
      </w:r>
      <w:r w:rsidRPr="006F16D5">
        <w:rPr>
          <w:szCs w:val="24"/>
        </w:rPr>
        <w:t xml:space="preserve">. These results are in accordance with recent findings published by </w:t>
      </w:r>
      <w:r w:rsidR="007D6B49">
        <w:rPr>
          <w:szCs w:val="24"/>
        </w:rPr>
        <w:fldChar w:fldCharType="begin" w:fldLock="1"/>
      </w:r>
      <w:r w:rsidR="007D6B49">
        <w:rPr>
          <w:szCs w:val="24"/>
        </w:rPr>
        <w:instrText>ADDIN CSL_CITATION {"citationItems":[{"id":"ITEM-1","itemData":{"DOI":"10.1038/s41437-020-0328-6","ISBN":"4143702003286","ISSN":"13652540","PMID":"32523055","abstract":"Naturally occurring autopolyploid species, such as the autotetraploid potato Solanum tuberosum, face a variety of challenges during meiosis. These include proper pairing, recombination and correct segregation of multiple homologous chromosomes, which can form complex multivalent configurations at metaphase I, and in turn alter allelic segregation ratios through double reduction. Here, we present a reference map of meiotic stages in diploid and tetraploid S. tuberosum using fluorescence in situ hybridisation (FISH) to differentiate individual meiotic chromosomes 1 and 2. A diploid-like behaviour at metaphase I involving bivalent configurations was predominant in all three tetraploid varieties. The crossover frequency per bivalent was significantly reduced in the tetraploids compared with a diploid variety, which likely indicates meiotic adaptation to the autotetraploid state. Nevertheless, bivalents were accompanied by a substantial frequency of multivalents, which varied by variety and by chromosome (7–48%). We identified possible sites of synaptic partner switching, leading to multivalent formation, and found potential defects in the polymerisation and/or maintenance of the synaptonemal complex in tetraploids. These findings demonstrate the rise of S. tuberosum as a model for autotetraploid meiotic recombination research and highlight constraints on meiotic chromosome configurations and chiasma frequencies as an important feature of an evolved autotetraploid meiosis.","author":[{"dropping-particle":"","family":"Choudhary","given":"Anushree","non-dropping-particle":"","parse-names":false,"suffix":""},{"dropping-particle":"","family":"Wright","given":"Liam","non-dropping-particle":"","parse-names":false,"suffix":""},{"dropping-particle":"","family":"Ponce","given":"Olga","non-dropping-particle":"","parse-names":false,"suffix":""},{"dropping-particle":"","family":"Chen","given":"Jing","non-dropping-particle":"","parse-names":false,"suffix":""},{"dropping-particle":"","family":"Prashar","given":"Ankush","non-dropping-particle":"","parse-names":false,"suffix":""},{"dropping-particle":"","family":"Sanchez-Moran","given":"Eugenio","non-dropping-particle":"","parse-names":false,"suffix":""},{"dropping-particle":"","family":"Luo","given":"Zewei","non-dropping-particle":"","parse-names":false,"suffix":""},{"dropping-particle":"","family":"Compton","given":"Lindsey","non-dropping-particle":"","parse-names":false,"suffix":""}],"container-title":"Heredity","id":"ITEM-1","issued":{"date-parts":[["2020"]]},"publisher":"Springer US","title":"Varietal variation and chromosome behaviour during meiosis in Solanum tuberosum","type":"article-journal"},"uris":["http://www.mendeley.com/documents/?uuid=3b0cf4dc-bbcb-44cc-b221-766c3549a637"]}],"mendeley":{"formattedCitation":"(Choudhary et al., 2020)","manualFormatting":"Choudhary et al. (2020)","plainTextFormattedCitation":"(Choudhary et al., 2020)"},"properties":{"noteIndex":0},"schema":"https://github.com/citation-style-language/schema/raw/master/csl-citation.json"}</w:instrText>
      </w:r>
      <w:r w:rsidR="007D6B49">
        <w:rPr>
          <w:szCs w:val="24"/>
        </w:rPr>
        <w:fldChar w:fldCharType="separate"/>
      </w:r>
      <w:r w:rsidR="007D6B49" w:rsidRPr="007D6B49">
        <w:rPr>
          <w:noProof/>
          <w:szCs w:val="24"/>
        </w:rPr>
        <w:t xml:space="preserve">Choudhary et al. </w:t>
      </w:r>
      <w:r w:rsidR="007D6B49">
        <w:rPr>
          <w:noProof/>
          <w:szCs w:val="24"/>
        </w:rPr>
        <w:t>(</w:t>
      </w:r>
      <w:r w:rsidR="007D6B49" w:rsidRPr="007D6B49">
        <w:rPr>
          <w:noProof/>
          <w:szCs w:val="24"/>
        </w:rPr>
        <w:t>2020)</w:t>
      </w:r>
      <w:r w:rsidR="007D6B49">
        <w:rPr>
          <w:szCs w:val="24"/>
        </w:rPr>
        <w:fldChar w:fldCharType="end"/>
      </w:r>
      <w:r w:rsidRPr="006F16D5">
        <w:rPr>
          <w:szCs w:val="24"/>
        </w:rPr>
        <w:t>. The</w:t>
      </w:r>
      <w:r>
        <w:rPr>
          <w:szCs w:val="24"/>
        </w:rPr>
        <w:t>se</w:t>
      </w:r>
      <w:r w:rsidRPr="006F16D5">
        <w:rPr>
          <w:szCs w:val="24"/>
        </w:rPr>
        <w:t xml:space="preserve"> authors presented a map of meiotic stages in </w:t>
      </w:r>
      <w:r w:rsidRPr="006F16D5">
        <w:rPr>
          <w:i/>
          <w:iCs/>
          <w:szCs w:val="24"/>
        </w:rPr>
        <w:t>S. tuberosum</w:t>
      </w:r>
      <w:r w:rsidRPr="006F16D5">
        <w:rPr>
          <w:szCs w:val="24"/>
        </w:rPr>
        <w:t xml:space="preserve"> in one diploid and three tetraploid potato varieties using fluorescence </w:t>
      </w:r>
      <w:r w:rsidRPr="006F16D5">
        <w:rPr>
          <w:i/>
          <w:iCs/>
          <w:szCs w:val="24"/>
        </w:rPr>
        <w:t>in situ</w:t>
      </w:r>
      <w:r w:rsidRPr="006F16D5">
        <w:rPr>
          <w:szCs w:val="24"/>
        </w:rPr>
        <w:t xml:space="preserve"> hybridization (FISH). They concluded that bivalent chromosome associations are the most common in metaphase I of tetraploid potatoes. Likewise, the broad range of multivalent signature rates observed in our study (2.</w:t>
      </w:r>
      <w:ins w:id="140" w:author="Marcelo Mollinari" w:date="2020-07-20T13:18:00Z">
        <w:r w:rsidR="00E34F68">
          <w:rPr>
            <w:szCs w:val="24"/>
          </w:rPr>
          <w:t>2</w:t>
        </w:r>
      </w:ins>
      <w:del w:id="141" w:author="Marcelo Mollinari" w:date="2020-07-20T13:18:00Z">
        <w:r w:rsidRPr="006F16D5" w:rsidDel="00E34F68">
          <w:rPr>
            <w:szCs w:val="24"/>
          </w:rPr>
          <w:delText>1</w:delText>
        </w:r>
      </w:del>
      <w:r>
        <w:rPr>
          <w:szCs w:val="24"/>
        </w:rPr>
        <w:t>~</w:t>
      </w:r>
      <w:ins w:id="142" w:author="Marcelo Mollinari" w:date="2020-07-20T13:18:00Z">
        <w:r w:rsidR="00E34F68">
          <w:rPr>
            <w:szCs w:val="24"/>
          </w:rPr>
          <w:t>39.2</w:t>
        </w:r>
      </w:ins>
      <w:del w:id="143" w:author="Marcelo Mollinari" w:date="2020-07-20T13:18:00Z">
        <w:r w:rsidRPr="006F16D5" w:rsidDel="00E34F68">
          <w:rPr>
            <w:szCs w:val="24"/>
          </w:rPr>
          <w:delText>40.3</w:delText>
        </w:r>
      </w:del>
      <w:r w:rsidRPr="006F16D5">
        <w:rPr>
          <w:szCs w:val="24"/>
        </w:rPr>
        <w:t xml:space="preserve">%) was also observed by </w:t>
      </w:r>
      <w:r w:rsidR="007D6B49">
        <w:rPr>
          <w:szCs w:val="24"/>
        </w:rPr>
        <w:fldChar w:fldCharType="begin" w:fldLock="1"/>
      </w:r>
      <w:r w:rsidR="007D6B49">
        <w:rPr>
          <w:szCs w:val="24"/>
        </w:rPr>
        <w:instrText>ADDIN CSL_CITATION {"citationItems":[{"id":"ITEM-1","itemData":{"DOI":"10.1038/s41437-020-0328-6","ISBN":"4143702003286","ISSN":"13652540","PMID":"32523055","abstract":"Naturally occurring autopolyploid species, such as the autotetraploid potato Solanum tuberosum, face a variety of challenges during meiosis. These include proper pairing, recombination and correct segregation of multiple homologous chromosomes, which can form complex multivalent configurations at metaphase I, and in turn alter allelic segregation ratios through double reduction. Here, we present a reference map of meiotic stages in diploid and tetraploid S. tuberosum using fluorescence in situ hybridisation (FISH) to differentiate individual meiotic chromosomes 1 and 2. A diploid-like behaviour at metaphase I involving bivalent configurations was predominant in all three tetraploid varieties. The crossover frequency per bivalent was significantly reduced in the tetraploids compared with a diploid variety, which likely indicates meiotic adaptation to the autotetraploid state. Nevertheless, bivalents were accompanied by a substantial frequency of multivalents, which varied by variety and by chromosome (7–48%). We identified possible sites of synaptic partner switching, leading to multivalent formation, and found potential defects in the polymerisation and/or maintenance of the synaptonemal complex in tetraploids. These findings demonstrate the rise of S. tuberosum as a model for autotetraploid meiotic recombination research and highlight constraints on meiotic chromosome configurations and chiasma frequencies as an important feature of an evolved autotetraploid meiosis.","author":[{"dropping-particle":"","family":"Choudhary","given":"Anushree","non-dropping-particle":"","parse-names":false,"suffix":""},{"dropping-particle":"","family":"Wright","given":"Liam","non-dropping-particle":"","parse-names":false,"suffix":""},{"dropping-particle":"","family":"Ponce","given":"Olga","non-dropping-particle":"","parse-names":false,"suffix":""},{"dropping-particle":"","family":"Chen","given":"Jing","non-dropping-particle":"","parse-names":false,"suffix":""},{"dropping-particle":"","family":"Prashar","given":"Ankush","non-dropping-particle":"","parse-names":false,"suffix":""},{"dropping-particle":"","family":"Sanchez-Moran","given":"Eugenio","non-dropping-particle":"","parse-names":false,"suffix":""},{"dropping-particle":"","family":"Luo","given":"Zewei","non-dropping-particle":"","parse-names":false,"suffix":""},{"dropping-particle":"","family":"Compton","given":"Lindsey","non-dropping-particle":"","parse-names":false,"suffix":""}],"container-title":"Heredity","id":"ITEM-1","issued":{"date-parts":[["2020"]]},"publisher":"Springer US","title":"Varietal variation and chromosome behaviour during meiosis in Solanum tuberosum","type":"article-journal"},"uris":["http://www.mendeley.com/documents/?uuid=3b0cf4dc-bbcb-44cc-b221-766c3549a637"]}],"mendeley":{"formattedCitation":"(Choudhary et al., 2020)","manualFormatting":"Choudhary et al. (2020)","plainTextFormattedCitation":"(Choudhary et al., 2020)"},"properties":{"noteIndex":0},"schema":"https://github.com/citation-style-language/schema/raw/master/csl-citation.json"}</w:instrText>
      </w:r>
      <w:r w:rsidR="007D6B49">
        <w:rPr>
          <w:szCs w:val="24"/>
        </w:rPr>
        <w:fldChar w:fldCharType="separate"/>
      </w:r>
      <w:r w:rsidR="007D6B49" w:rsidRPr="007D6B49">
        <w:rPr>
          <w:noProof/>
          <w:szCs w:val="24"/>
        </w:rPr>
        <w:t xml:space="preserve">Choudhary et al. </w:t>
      </w:r>
      <w:r w:rsidR="007D6B49">
        <w:rPr>
          <w:noProof/>
          <w:szCs w:val="24"/>
        </w:rPr>
        <w:t>(</w:t>
      </w:r>
      <w:r w:rsidR="007D6B49" w:rsidRPr="007D6B49">
        <w:rPr>
          <w:noProof/>
          <w:szCs w:val="24"/>
        </w:rPr>
        <w:t>2020)</w:t>
      </w:r>
      <w:r w:rsidR="007D6B49">
        <w:rPr>
          <w:szCs w:val="24"/>
        </w:rPr>
        <w:fldChar w:fldCharType="end"/>
      </w:r>
      <w:r w:rsidRPr="006F16D5">
        <w:rPr>
          <w:szCs w:val="24"/>
        </w:rPr>
        <w:t xml:space="preserve"> (7</w:t>
      </w:r>
      <w:r>
        <w:rPr>
          <w:szCs w:val="24"/>
        </w:rPr>
        <w:t>~</w:t>
      </w:r>
      <w:r w:rsidRPr="006F16D5">
        <w:rPr>
          <w:szCs w:val="24"/>
        </w:rPr>
        <w:t xml:space="preserve">48%). Similarly, as their observations </w:t>
      </w:r>
      <w:r w:rsidR="00EC2004">
        <w:rPr>
          <w:szCs w:val="24"/>
        </w:rPr>
        <w:t>differed</w:t>
      </w:r>
      <w:r w:rsidRPr="006F16D5">
        <w:rPr>
          <w:szCs w:val="24"/>
        </w:rPr>
        <w:t xml:space="preserve"> </w:t>
      </w:r>
      <w:r w:rsidR="00EC2004">
        <w:rPr>
          <w:szCs w:val="24"/>
        </w:rPr>
        <w:t xml:space="preserve">depending on </w:t>
      </w:r>
      <w:r w:rsidRPr="006F16D5">
        <w:rPr>
          <w:szCs w:val="24"/>
        </w:rPr>
        <w:t xml:space="preserve">variety and chromosome, in our study, the variation occurred by parents and by linkage groups. Thus, our meiotic assessment, although not </w:t>
      </w:r>
      <w:r w:rsidR="00EC2004">
        <w:rPr>
          <w:szCs w:val="24"/>
        </w:rPr>
        <w:t xml:space="preserve">as </w:t>
      </w:r>
      <w:r w:rsidRPr="006F16D5">
        <w:rPr>
          <w:szCs w:val="24"/>
        </w:rPr>
        <w:t xml:space="preserve">precise as a cytological analysis and prone to sampling errors, can be very helpful, serving as a proxy to evaluate meiotic configurations by using a straightforward expansion of linkage analysis. </w:t>
      </w:r>
    </w:p>
    <w:p w14:paraId="1DCA4D67" w14:textId="77777777" w:rsidR="00073FD5" w:rsidRDefault="00E11A8E" w:rsidP="006F16D5">
      <w:pPr>
        <w:spacing w:line="480" w:lineRule="auto"/>
        <w:rPr>
          <w:szCs w:val="24"/>
        </w:rPr>
      </w:pPr>
      <w:r>
        <w:rPr>
          <w:szCs w:val="24"/>
        </w:rPr>
        <w:t>P</w:t>
      </w:r>
      <w:r w:rsidR="00D0272C">
        <w:rPr>
          <w:szCs w:val="24"/>
        </w:rPr>
        <w:t xml:space="preserve">revious </w:t>
      </w:r>
      <w:r>
        <w:rPr>
          <w:szCs w:val="24"/>
        </w:rPr>
        <w:t xml:space="preserve">QTL mapping </w:t>
      </w:r>
      <w:r w:rsidR="00D0272C">
        <w:rPr>
          <w:szCs w:val="24"/>
        </w:rPr>
        <w:t xml:space="preserve">analyses </w:t>
      </w:r>
      <w:r w:rsidR="00073FD5">
        <w:rPr>
          <w:szCs w:val="24"/>
        </w:rPr>
        <w:t xml:space="preserve">in the B2721 mapping population </w:t>
      </w:r>
      <w:r w:rsidR="00D0272C">
        <w:rPr>
          <w:szCs w:val="24"/>
        </w:rPr>
        <w:t xml:space="preserve">were based on </w:t>
      </w:r>
      <w:r w:rsidR="005C2E4F">
        <w:rPr>
          <w:szCs w:val="24"/>
        </w:rPr>
        <w:t>an</w:t>
      </w:r>
      <w:r w:rsidR="00D0272C">
        <w:rPr>
          <w:szCs w:val="24"/>
        </w:rPr>
        <w:t xml:space="preserve"> interval mapping model</w:t>
      </w:r>
      <w:r w:rsidR="00F36EE0">
        <w:rPr>
          <w:szCs w:val="24"/>
        </w:rPr>
        <w:t>,</w:t>
      </w:r>
      <w:r w:rsidR="00D0272C">
        <w:rPr>
          <w:szCs w:val="24"/>
        </w:rPr>
        <w:t xml:space="preserve"> and </w:t>
      </w:r>
      <w:r w:rsidR="00B62456">
        <w:rPr>
          <w:szCs w:val="24"/>
        </w:rPr>
        <w:t>the</w:t>
      </w:r>
      <w:r w:rsidR="00D0272C">
        <w:rPr>
          <w:szCs w:val="24"/>
        </w:rPr>
        <w:t xml:space="preserve"> 95</w:t>
      </w:r>
      <w:r w:rsidR="00D0272C" w:rsidRPr="00D0272C">
        <w:rPr>
          <w:szCs w:val="24"/>
          <w:vertAlign w:val="superscript"/>
        </w:rPr>
        <w:t>th</w:t>
      </w:r>
      <w:r w:rsidR="00D0272C">
        <w:rPr>
          <w:szCs w:val="24"/>
        </w:rPr>
        <w:t xml:space="preserve"> percentile </w:t>
      </w:r>
      <w:r w:rsidR="000F3A44">
        <w:rPr>
          <w:szCs w:val="24"/>
        </w:rPr>
        <w:t>(</w:t>
      </w:r>
      <m:oMath>
        <m:r>
          <w:rPr>
            <w:rFonts w:ascii="Cambria Math" w:hAnsi="Cambria Math"/>
            <w:szCs w:val="24"/>
          </w:rPr>
          <m:t>α=0.05</m:t>
        </m:r>
      </m:oMath>
      <w:r w:rsidR="000F3A44">
        <w:rPr>
          <w:szCs w:val="24"/>
        </w:rPr>
        <w:t xml:space="preserve">) </w:t>
      </w:r>
      <w:r w:rsidR="00D0272C">
        <w:rPr>
          <w:szCs w:val="24"/>
        </w:rPr>
        <w:t>of maximum LOD scores from 1,000 permutation tests</w:t>
      </w:r>
      <w:r w:rsidR="00B23BED">
        <w:rPr>
          <w:szCs w:val="24"/>
        </w:rPr>
        <w:t xml:space="preserve"> per phenotype</w:t>
      </w:r>
      <w:r w:rsidR="005C2E4F">
        <w:rPr>
          <w:szCs w:val="24"/>
        </w:rPr>
        <w:t xml:space="preserve"> was used to declare QTL</w:t>
      </w:r>
      <w:r w:rsidR="00320858">
        <w:rPr>
          <w:szCs w:val="24"/>
        </w:rPr>
        <w:t xml:space="preserve">, with </w:t>
      </w:r>
      <w:r w:rsidR="00CD3623">
        <w:rPr>
          <w:szCs w:val="24"/>
        </w:rPr>
        <w:t>several</w:t>
      </w:r>
      <w:r w:rsidR="00F81C21">
        <w:rPr>
          <w:szCs w:val="24"/>
        </w:rPr>
        <w:t xml:space="preserve"> a</w:t>
      </w:r>
      <w:r w:rsidR="00B62456">
        <w:rPr>
          <w:szCs w:val="24"/>
        </w:rPr>
        <w:t xml:space="preserve">dditional suggestive QTL (below this </w:t>
      </w:r>
      <w:r w:rsidR="00B62456">
        <w:rPr>
          <w:szCs w:val="24"/>
        </w:rPr>
        <w:lastRenderedPageBreak/>
        <w:t xml:space="preserve">threshold) also </w:t>
      </w:r>
      <w:r w:rsidR="00320858">
        <w:rPr>
          <w:szCs w:val="24"/>
        </w:rPr>
        <w:t>being</w:t>
      </w:r>
      <w:r w:rsidR="005C2E4F">
        <w:rPr>
          <w:szCs w:val="24"/>
        </w:rPr>
        <w:t xml:space="preserve"> </w:t>
      </w:r>
      <w:r w:rsidR="000F08A4">
        <w:rPr>
          <w:szCs w:val="24"/>
        </w:rPr>
        <w:t>recorded</w:t>
      </w:r>
      <w:r w:rsidR="00B62456">
        <w:rPr>
          <w:szCs w:val="24"/>
        </w:rPr>
        <w:t xml:space="preserve"> </w:t>
      </w:r>
      <w:r w:rsidR="00B62456">
        <w:rPr>
          <w:szCs w:val="24"/>
        </w:rPr>
        <w:fldChar w:fldCharType="begin" w:fldLock="1"/>
      </w:r>
      <w:r w:rsidR="00CB11AE">
        <w:rPr>
          <w:szCs w:val="24"/>
        </w:rPr>
        <w:instrText>ADDIN CSL_CITATION {"citationItems":[{"id":"ITEM-1","itemData":{"DOI":"10.2135/cropsci2010.02.0108","ISSN":"0011183X","abstract":"Potato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Science","id":"ITEM-1","issue":"2","issued":{"date-parts":[["2011"]]},"page":"771-785","title":"Linkage mapping and QTL analysis of agronomic traits in tetraploid potato (Solanum tuberosum subsp. tuberosum)","type":"article-journal","volume":"51"},"uris":["http://www.mendeley.com/documents/?uuid=876b9664-4086-45d0-bf6b-004ec7069dc6"]},{"id":"ITEM-2","itemData":{"DOI":"10.1007/s00122-010-1429-z","ISBN":"0012201014","ISSN":"00405752","PMID":"20803134","abstract":"Internal heat necrosis (IHN) is a physiological disorder of potato tubers. We developed a linkage map of tetraploid potato using AFLP and SSR markers, and mapped QTL for mean severity and percent incidence of IHN. Phenotypic data indicated that the distribution of IHN is skewed toward resistance. Late foliage maturity was slightly but significantly correlated with increased IHN symptoms. The linkage map for 'Atlantic', the IHN-susceptible parent, covered 1034.4 cM and included 13 linkage groups, and the map for B1829-5, the IHN-resistant parent, covered 940.2 cM and contained 14 linkage groups. QTL for increased resistance to IHN were located on chromosomes IV, V, and groups VII and X of 'Atlantic', and on group VII of B1829-5 in at least 2 of 3 years. The QTL explained between 4.5 and 29.4% of the variation for mean severity, and from 3.7 to 14.5% of the variation for percent incidence. Most QTL detected were dominant, and associated with decreased IHN symptoms. One SSR and 13 AFLP markers that were linked to IHN were tested in a second population. One AFLP marker was associated with decreased symptoms in both populations. The SSR marker was not associated with IHN in the second population, but was closely linked in repulsion to another marker that was associated with IHN, and had the same (negative) effect on the trait as the SSR marker did in the first population. The correlation between maturity and IHN may be partially explained by the presence of markers on chromosome V that are linked to both traits. This research represents the first molecular genetic research of IHN in potato.","author":[{"dropping-particle":"","family":"McCord","given":"P. H.","non-dropping-particle":"","parse-names":false,"suffix":""},{"dropping-particle":"","family":"Sosinski","given":"B. R.","non-dropping-particle":"","parse-names":false,"suffix":""},{"dropping-particle":"","family":"Haynes","given":"K. G.","non-dropping-particle":"","parse-names":false,"suffix":""},{"dropping-particle":"","family":"Clough","given":"M. E.","non-dropping-particle":"","parse-names":false,"suffix":""},{"dropping-particle":"","family":"Yencho","given":"G. C.","non-dropping-particle":"","parse-names":false,"suffix":""}],"container-title":"Theoretical and Applied Genetics","id":"ITEM-2","issue":"1","issued":{"date-parts":[["2011"]]},"page":"129-142","title":"QTL mapping of internal heat necrosis in tetraploid potato","type":"article-journal","volume":"122"},"uris":["http://www.mendeley.com/documents/?uuid=16f48372-37bd-4241-8a1f-01d29f8220e4"]}],"mendeley":{"formattedCitation":"(McCord et al., 2011a, 2011b)","plainTextFormattedCitation":"(McCord et al., 2011a, 2011b)","previouslyFormattedCitation":"(McCord et al., 2011a, 2011b)"},"properties":{"noteIndex":0},"schema":"https://github.com/citation-style-language/schema/raw/master/csl-citation.json"}</w:instrText>
      </w:r>
      <w:r w:rsidR="00B62456">
        <w:rPr>
          <w:szCs w:val="24"/>
        </w:rPr>
        <w:fldChar w:fldCharType="separate"/>
      </w:r>
      <w:r w:rsidR="00320858" w:rsidRPr="00320858">
        <w:rPr>
          <w:noProof/>
          <w:szCs w:val="24"/>
        </w:rPr>
        <w:t>(McCord et al., 2011a, 2011b)</w:t>
      </w:r>
      <w:r w:rsidR="00B62456">
        <w:rPr>
          <w:szCs w:val="24"/>
        </w:rPr>
        <w:fldChar w:fldCharType="end"/>
      </w:r>
      <w:r w:rsidR="00B62456">
        <w:rPr>
          <w:szCs w:val="24"/>
        </w:rPr>
        <w:t>.</w:t>
      </w:r>
      <w:r w:rsidR="00AF5C3D">
        <w:rPr>
          <w:szCs w:val="24"/>
        </w:rPr>
        <w:t xml:space="preserve"> It </w:t>
      </w:r>
      <w:r w:rsidR="00F36EE0">
        <w:rPr>
          <w:szCs w:val="24"/>
        </w:rPr>
        <w:t xml:space="preserve">is </w:t>
      </w:r>
      <w:r w:rsidR="00AF5C3D">
        <w:rPr>
          <w:szCs w:val="24"/>
        </w:rPr>
        <w:t>worth to mention that the lack of integration within and between parent</w:t>
      </w:r>
      <w:r w:rsidR="00073FD5">
        <w:rPr>
          <w:szCs w:val="24"/>
        </w:rPr>
        <w:t>al maps</w:t>
      </w:r>
      <w:r w:rsidR="00AF5C3D">
        <w:rPr>
          <w:szCs w:val="24"/>
        </w:rPr>
        <w:t xml:space="preserve"> may </w:t>
      </w:r>
      <w:r w:rsidR="00F448DB">
        <w:rPr>
          <w:szCs w:val="24"/>
        </w:rPr>
        <w:t xml:space="preserve">have </w:t>
      </w:r>
      <w:r w:rsidR="00AF5C3D">
        <w:rPr>
          <w:szCs w:val="24"/>
        </w:rPr>
        <w:t>result</w:t>
      </w:r>
      <w:r w:rsidR="00F448DB">
        <w:rPr>
          <w:szCs w:val="24"/>
        </w:rPr>
        <w:t>ed</w:t>
      </w:r>
      <w:r w:rsidR="00AF5C3D">
        <w:rPr>
          <w:szCs w:val="24"/>
        </w:rPr>
        <w:t xml:space="preserve"> in</w:t>
      </w:r>
      <w:r w:rsidR="003E53F9">
        <w:rPr>
          <w:szCs w:val="24"/>
        </w:rPr>
        <w:t xml:space="preserve"> the same</w:t>
      </w:r>
      <w:r w:rsidR="00AF5C3D">
        <w:rPr>
          <w:szCs w:val="24"/>
        </w:rPr>
        <w:t xml:space="preserve"> </w:t>
      </w:r>
      <w:r w:rsidR="00073FD5">
        <w:rPr>
          <w:szCs w:val="24"/>
        </w:rPr>
        <w:t>region</w:t>
      </w:r>
      <w:r w:rsidR="003E53F9">
        <w:rPr>
          <w:szCs w:val="24"/>
        </w:rPr>
        <w:t xml:space="preserve"> </w:t>
      </w:r>
      <w:r w:rsidR="00AF5C3D">
        <w:rPr>
          <w:szCs w:val="24"/>
        </w:rPr>
        <w:t xml:space="preserve">being declared </w:t>
      </w:r>
      <w:r w:rsidR="003E53F9">
        <w:rPr>
          <w:szCs w:val="24"/>
        </w:rPr>
        <w:t xml:space="preserve">as QTL </w:t>
      </w:r>
      <w:r w:rsidR="00AF5C3D">
        <w:rPr>
          <w:szCs w:val="24"/>
        </w:rPr>
        <w:t>more than once</w:t>
      </w:r>
      <w:r w:rsidR="003E53F9">
        <w:rPr>
          <w:szCs w:val="24"/>
        </w:rPr>
        <w:t>. I</w:t>
      </w:r>
      <w:r w:rsidR="00AF5C3D">
        <w:rPr>
          <w:szCs w:val="24"/>
        </w:rPr>
        <w:t xml:space="preserve">n </w:t>
      </w:r>
      <w:r w:rsidR="003E53F9">
        <w:rPr>
          <w:szCs w:val="24"/>
        </w:rPr>
        <w:t xml:space="preserve">this case, </w:t>
      </w:r>
      <w:r w:rsidR="00AF5C3D">
        <w:rPr>
          <w:szCs w:val="24"/>
        </w:rPr>
        <w:t>the QTL allele</w:t>
      </w:r>
      <w:r w:rsidR="00F36EE0">
        <w:rPr>
          <w:szCs w:val="24"/>
        </w:rPr>
        <w:t>s</w:t>
      </w:r>
      <w:r w:rsidR="00AF5C3D">
        <w:rPr>
          <w:szCs w:val="24"/>
        </w:rPr>
        <w:t xml:space="preserve"> represented in separate parental haplotypes </w:t>
      </w:r>
      <w:r w:rsidR="003E53F9">
        <w:rPr>
          <w:szCs w:val="24"/>
        </w:rPr>
        <w:t xml:space="preserve">might still </w:t>
      </w:r>
      <w:r w:rsidR="00AF5C3D">
        <w:rPr>
          <w:szCs w:val="24"/>
        </w:rPr>
        <w:t xml:space="preserve">contribute significatively to the </w:t>
      </w:r>
      <w:r w:rsidR="00F36EE0">
        <w:rPr>
          <w:szCs w:val="24"/>
        </w:rPr>
        <w:t xml:space="preserve">phenotypic </w:t>
      </w:r>
      <w:r w:rsidR="00AF5C3D">
        <w:rPr>
          <w:szCs w:val="24"/>
        </w:rPr>
        <w:t>variance</w:t>
      </w:r>
      <w:r w:rsidR="003E53F9">
        <w:rPr>
          <w:szCs w:val="24"/>
        </w:rPr>
        <w:t xml:space="preserve">, when compared to the haplotypes </w:t>
      </w:r>
      <w:r w:rsidR="00073FD5">
        <w:rPr>
          <w:szCs w:val="24"/>
        </w:rPr>
        <w:t xml:space="preserve">with alternate </w:t>
      </w:r>
      <w:r w:rsidR="003E53F9">
        <w:rPr>
          <w:szCs w:val="24"/>
        </w:rPr>
        <w:t>allele</w:t>
      </w:r>
      <w:r w:rsidR="00073FD5">
        <w:rPr>
          <w:szCs w:val="24"/>
        </w:rPr>
        <w:t>s</w:t>
      </w:r>
      <w:r w:rsidR="00AF5C3D">
        <w:rPr>
          <w:szCs w:val="24"/>
        </w:rPr>
        <w:t>.</w:t>
      </w:r>
      <w:r w:rsidR="00D33972">
        <w:rPr>
          <w:szCs w:val="24"/>
        </w:rPr>
        <w:t xml:space="preserve"> </w:t>
      </w:r>
      <w:r w:rsidR="00F448DB">
        <w:rPr>
          <w:szCs w:val="24"/>
        </w:rPr>
        <w:t>However, t</w:t>
      </w:r>
      <w:r w:rsidR="00F36EE0">
        <w:rPr>
          <w:szCs w:val="24"/>
        </w:rPr>
        <w:t xml:space="preserve">his is </w:t>
      </w:r>
      <w:r w:rsidR="00F81C21">
        <w:rPr>
          <w:szCs w:val="24"/>
        </w:rPr>
        <w:t xml:space="preserve">a </w:t>
      </w:r>
      <w:r w:rsidR="00F36EE0">
        <w:rPr>
          <w:szCs w:val="24"/>
        </w:rPr>
        <w:t>rather than desired outcome, since geneticist’s expectations are that one can learn</w:t>
      </w:r>
      <w:r w:rsidR="003E53F9">
        <w:rPr>
          <w:szCs w:val="24"/>
        </w:rPr>
        <w:t xml:space="preserve"> how the whole haplotypic set </w:t>
      </w:r>
      <w:r w:rsidR="00B52175">
        <w:rPr>
          <w:szCs w:val="24"/>
        </w:rPr>
        <w:t>contributes to the</w:t>
      </w:r>
      <w:r w:rsidR="003E53F9">
        <w:rPr>
          <w:szCs w:val="24"/>
        </w:rPr>
        <w:t xml:space="preserve"> </w:t>
      </w:r>
      <w:r w:rsidR="00F81C21">
        <w:rPr>
          <w:szCs w:val="24"/>
        </w:rPr>
        <w:t xml:space="preserve">variation of phenotypic traits in the population, instead of </w:t>
      </w:r>
      <w:r w:rsidR="00B52175">
        <w:rPr>
          <w:szCs w:val="24"/>
        </w:rPr>
        <w:t>being</w:t>
      </w:r>
      <w:r w:rsidR="00F81C21">
        <w:rPr>
          <w:szCs w:val="24"/>
        </w:rPr>
        <w:t xml:space="preserve"> limited </w:t>
      </w:r>
      <w:r w:rsidR="00B52175">
        <w:rPr>
          <w:szCs w:val="24"/>
        </w:rPr>
        <w:t xml:space="preserve">to </w:t>
      </w:r>
      <w:r w:rsidR="00B23BED">
        <w:rPr>
          <w:szCs w:val="24"/>
        </w:rPr>
        <w:t>the</w:t>
      </w:r>
      <w:r w:rsidR="003E53F9">
        <w:rPr>
          <w:szCs w:val="24"/>
        </w:rPr>
        <w:t xml:space="preserve"> </w:t>
      </w:r>
      <w:r w:rsidR="00F81C21">
        <w:rPr>
          <w:szCs w:val="24"/>
        </w:rPr>
        <w:t>separate parental haplo</w:t>
      </w:r>
      <w:r w:rsidR="003E53F9">
        <w:rPr>
          <w:szCs w:val="24"/>
        </w:rPr>
        <w:t>t</w:t>
      </w:r>
      <w:r w:rsidR="00F81C21">
        <w:rPr>
          <w:szCs w:val="24"/>
        </w:rPr>
        <w:t>ypes.</w:t>
      </w:r>
      <w:r w:rsidR="00F448DB">
        <w:rPr>
          <w:szCs w:val="24"/>
        </w:rPr>
        <w:t xml:space="preserve"> </w:t>
      </w:r>
    </w:p>
    <w:p w14:paraId="211DA0A0" w14:textId="500EBD9D" w:rsidR="003572B1" w:rsidRDefault="003572B1" w:rsidP="006F16D5">
      <w:pPr>
        <w:spacing w:line="480" w:lineRule="auto"/>
        <w:rPr>
          <w:szCs w:val="24"/>
        </w:rPr>
      </w:pPr>
      <w:r>
        <w:rPr>
          <w:szCs w:val="24"/>
        </w:rPr>
        <w:t xml:space="preserve">For </w:t>
      </w:r>
      <w:r w:rsidR="00073FD5">
        <w:rPr>
          <w:szCs w:val="24"/>
        </w:rPr>
        <w:t>plant yield</w:t>
      </w:r>
      <w:r>
        <w:rPr>
          <w:szCs w:val="24"/>
        </w:rPr>
        <w:t>,</w:t>
      </w:r>
      <w:r w:rsidR="007F0852">
        <w:rPr>
          <w:szCs w:val="24"/>
        </w:rPr>
        <w:t xml:space="preserve"> </w:t>
      </w:r>
      <w:r>
        <w:rPr>
          <w:szCs w:val="24"/>
        </w:rPr>
        <w:fldChar w:fldCharType="begin" w:fldLock="1"/>
      </w:r>
      <w:r w:rsidR="00CB11AE">
        <w:rPr>
          <w:szCs w:val="24"/>
        </w:rPr>
        <w:instrText>ADDIN CSL_CITATION {"citationItems":[{"id":"ITEM-1","itemData":{"DOI":"10.2135/cropsci2010.02.0108","ISSN":"0011183X","abstract":"Potato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Science","id":"ITEM-1","issue":"2","issued":{"date-parts":[["2011"]]},"page":"771-785","title":"Linkage mapping and QTL analysis of agronomic traits in tetraploid potato (Solanum tuberosum subsp. tuberosum)","type":"article-journal","volume":"51"},"uris":["http://www.mendeley.com/documents/?uuid=876b9664-4086-45d0-bf6b-004ec7069dc6"]}],"mendeley":{"formattedCitation":"(McCord et al., 2011a)","manualFormatting":"McCord et al. (2011a)","plainTextFormattedCitation":"(McCord et al., 2011a)","previouslyFormattedCitation":"(McCord et al., 2011a)"},"properties":{"noteIndex":0},"schema":"https://github.com/citation-style-language/schema/raw/master/csl-citation.json"}</w:instrText>
      </w:r>
      <w:r>
        <w:rPr>
          <w:szCs w:val="24"/>
        </w:rPr>
        <w:fldChar w:fldCharType="separate"/>
      </w:r>
      <w:r w:rsidRPr="00B02740">
        <w:rPr>
          <w:noProof/>
          <w:szCs w:val="24"/>
        </w:rPr>
        <w:t xml:space="preserve">McCord et al. </w:t>
      </w:r>
      <w:r>
        <w:rPr>
          <w:noProof/>
          <w:szCs w:val="24"/>
        </w:rPr>
        <w:t>(</w:t>
      </w:r>
      <w:r w:rsidRPr="00B02740">
        <w:rPr>
          <w:noProof/>
          <w:szCs w:val="24"/>
        </w:rPr>
        <w:t>2011a)</w:t>
      </w:r>
      <w:r>
        <w:rPr>
          <w:szCs w:val="24"/>
        </w:rPr>
        <w:fldChar w:fldCharType="end"/>
      </w:r>
      <w:r>
        <w:rPr>
          <w:szCs w:val="24"/>
        </w:rPr>
        <w:t xml:space="preserve"> have listed a total of seven QTL across three years, PY06 (one), PY07 (five) and PY08 (</w:t>
      </w:r>
      <w:r w:rsidR="00CD3623">
        <w:rPr>
          <w:szCs w:val="24"/>
        </w:rPr>
        <w:t>two</w:t>
      </w:r>
      <w:r>
        <w:rPr>
          <w:szCs w:val="24"/>
        </w:rPr>
        <w:t xml:space="preserve">), from both parental maps, in addition to </w:t>
      </w:r>
      <w:r w:rsidR="00CD3623">
        <w:rPr>
          <w:szCs w:val="24"/>
        </w:rPr>
        <w:t>11</w:t>
      </w:r>
      <w:r>
        <w:rPr>
          <w:szCs w:val="24"/>
        </w:rPr>
        <w:t xml:space="preserve"> </w:t>
      </w:r>
      <w:r w:rsidR="005D178D">
        <w:rPr>
          <w:szCs w:val="24"/>
        </w:rPr>
        <w:t>suggestive</w:t>
      </w:r>
      <w:r>
        <w:rPr>
          <w:szCs w:val="24"/>
        </w:rPr>
        <w:t xml:space="preserve"> ones. On the other hand, current REMIM analys</w:t>
      </w:r>
      <w:r w:rsidR="006B0635">
        <w:rPr>
          <w:szCs w:val="24"/>
        </w:rPr>
        <w:t>e</w:t>
      </w:r>
      <w:r>
        <w:rPr>
          <w:szCs w:val="24"/>
        </w:rPr>
        <w:t>s</w:t>
      </w:r>
      <w:r w:rsidR="007F0852">
        <w:rPr>
          <w:szCs w:val="24"/>
        </w:rPr>
        <w:t xml:space="preserve"> resulted in a</w:t>
      </w:r>
      <w:r>
        <w:rPr>
          <w:szCs w:val="24"/>
        </w:rPr>
        <w:t xml:space="preserve"> single</w:t>
      </w:r>
      <w:r w:rsidR="007F0852">
        <w:rPr>
          <w:szCs w:val="24"/>
        </w:rPr>
        <w:t xml:space="preserve"> co-located QTL </w:t>
      </w:r>
      <w:r w:rsidR="005D4A0C">
        <w:rPr>
          <w:szCs w:val="24"/>
        </w:rPr>
        <w:t xml:space="preserve">region </w:t>
      </w:r>
      <w:r w:rsidR="007F0852">
        <w:rPr>
          <w:szCs w:val="24"/>
        </w:rPr>
        <w:t>on LG 5 for PY06 and PY08</w:t>
      </w:r>
      <w:r w:rsidR="0084688C">
        <w:rPr>
          <w:szCs w:val="24"/>
        </w:rPr>
        <w:t xml:space="preserve"> (</w:t>
      </w:r>
      <w:r w:rsidR="0084688C" w:rsidRPr="0084688C">
        <w:rPr>
          <w:szCs w:val="24"/>
        </w:rPr>
        <w:fldChar w:fldCharType="begin"/>
      </w:r>
      <w:r w:rsidR="0084688C" w:rsidRPr="0084688C">
        <w:rPr>
          <w:szCs w:val="24"/>
        </w:rPr>
        <w:instrText xml:space="preserve"> REF _Ref30868241 \h  \* MERGEFORMAT </w:instrText>
      </w:r>
      <w:r w:rsidR="0084688C" w:rsidRPr="0084688C">
        <w:rPr>
          <w:szCs w:val="24"/>
        </w:rPr>
      </w:r>
      <w:r w:rsidR="0084688C" w:rsidRPr="0084688C">
        <w:rPr>
          <w:szCs w:val="24"/>
        </w:rPr>
        <w:fldChar w:fldCharType="separate"/>
      </w:r>
      <w:r w:rsidR="0084688C" w:rsidRPr="0084688C">
        <w:t xml:space="preserve">Table </w:t>
      </w:r>
      <w:r w:rsidR="0084688C" w:rsidRPr="0084688C">
        <w:rPr>
          <w:noProof/>
        </w:rPr>
        <w:t>1</w:t>
      </w:r>
      <w:r w:rsidR="0084688C" w:rsidRPr="0084688C">
        <w:rPr>
          <w:szCs w:val="24"/>
        </w:rPr>
        <w:fldChar w:fldCharType="end"/>
      </w:r>
      <w:r w:rsidR="0084688C" w:rsidRPr="0084688C">
        <w:rPr>
          <w:szCs w:val="24"/>
        </w:rPr>
        <w:t xml:space="preserve">; </w:t>
      </w:r>
      <w:r w:rsidR="0084688C" w:rsidRPr="0084688C">
        <w:rPr>
          <w:szCs w:val="24"/>
        </w:rPr>
        <w:fldChar w:fldCharType="begin"/>
      </w:r>
      <w:r w:rsidR="0084688C" w:rsidRPr="0084688C">
        <w:rPr>
          <w:szCs w:val="24"/>
        </w:rPr>
        <w:instrText xml:space="preserve"> REF _Ref30873456 \h  \* MERGEFORMAT </w:instrText>
      </w:r>
      <w:r w:rsidR="0084688C" w:rsidRPr="0084688C">
        <w:rPr>
          <w:szCs w:val="24"/>
        </w:rPr>
      </w:r>
      <w:r w:rsidR="0084688C" w:rsidRPr="0084688C">
        <w:rPr>
          <w:szCs w:val="24"/>
        </w:rPr>
        <w:fldChar w:fldCharType="separate"/>
      </w:r>
      <w:r w:rsidR="00285406" w:rsidRPr="00285406">
        <w:t xml:space="preserve">Figure </w:t>
      </w:r>
      <w:r w:rsidR="00285406" w:rsidRPr="00285406">
        <w:rPr>
          <w:noProof/>
        </w:rPr>
        <w:t>3</w:t>
      </w:r>
      <w:r w:rsidR="0084688C" w:rsidRPr="0084688C">
        <w:rPr>
          <w:szCs w:val="24"/>
        </w:rPr>
        <w:fldChar w:fldCharType="end"/>
      </w:r>
      <w:r w:rsidR="0084688C">
        <w:rPr>
          <w:szCs w:val="24"/>
        </w:rPr>
        <w:t>)</w:t>
      </w:r>
      <w:r w:rsidR="00F839EC">
        <w:rPr>
          <w:szCs w:val="24"/>
        </w:rPr>
        <w:t xml:space="preserve">. QTL landscapes for PY07 and PY14 </w:t>
      </w:r>
      <w:r w:rsidR="001944E4">
        <w:rPr>
          <w:szCs w:val="24"/>
        </w:rPr>
        <w:t>have shown suggestive QTL at the same location</w:t>
      </w:r>
      <w:r>
        <w:rPr>
          <w:szCs w:val="24"/>
        </w:rPr>
        <w:t xml:space="preserve"> (see </w:t>
      </w:r>
      <w:r w:rsidRPr="003572B1">
        <w:rPr>
          <w:szCs w:val="24"/>
        </w:rPr>
        <w:fldChar w:fldCharType="begin"/>
      </w:r>
      <w:r w:rsidRPr="003572B1">
        <w:rPr>
          <w:szCs w:val="24"/>
        </w:rPr>
        <w:instrText xml:space="preserve"> REF _Ref30869459 \h  \* MERGEFORMAT </w:instrText>
      </w:r>
      <w:r w:rsidRPr="003572B1">
        <w:rPr>
          <w:szCs w:val="24"/>
        </w:rPr>
      </w:r>
      <w:r w:rsidRPr="003572B1">
        <w:rPr>
          <w:szCs w:val="24"/>
        </w:rPr>
        <w:fldChar w:fldCharType="separate"/>
      </w:r>
      <w:r w:rsidR="00285406" w:rsidRPr="00285406">
        <w:t>Supplementary Figure S6</w:t>
      </w:r>
      <w:r w:rsidRPr="003572B1">
        <w:rPr>
          <w:szCs w:val="24"/>
        </w:rPr>
        <w:fldChar w:fldCharType="end"/>
      </w:r>
      <w:r>
        <w:rPr>
          <w:szCs w:val="24"/>
        </w:rPr>
        <w:t>)</w:t>
      </w:r>
      <w:r w:rsidR="001944E4">
        <w:rPr>
          <w:szCs w:val="24"/>
        </w:rPr>
        <w:t xml:space="preserve">, but lower significances did not allow neither REMIM nor FEIM to </w:t>
      </w:r>
      <w:r w:rsidR="005D178D">
        <w:rPr>
          <w:szCs w:val="24"/>
        </w:rPr>
        <w:t>define</w:t>
      </w:r>
      <w:r w:rsidR="001944E4">
        <w:rPr>
          <w:szCs w:val="24"/>
        </w:rPr>
        <w:t xml:space="preserve"> them as QTL. In fact, FEIM has </w:t>
      </w:r>
      <w:r w:rsidR="000F08A4">
        <w:rPr>
          <w:szCs w:val="24"/>
        </w:rPr>
        <w:t>even</w:t>
      </w:r>
      <w:r w:rsidR="001944E4">
        <w:rPr>
          <w:szCs w:val="24"/>
        </w:rPr>
        <w:t xml:space="preserve"> missed the QTL for PY06</w:t>
      </w:r>
      <w:r>
        <w:rPr>
          <w:szCs w:val="24"/>
        </w:rPr>
        <w:t xml:space="preserve"> (see </w:t>
      </w:r>
      <w:r w:rsidRPr="003572B1">
        <w:rPr>
          <w:szCs w:val="24"/>
        </w:rPr>
        <w:fldChar w:fldCharType="begin"/>
      </w:r>
      <w:r w:rsidRPr="003572B1">
        <w:rPr>
          <w:szCs w:val="24"/>
        </w:rPr>
        <w:instrText xml:space="preserve"> REF _Ref31360153 \h  \* MERGEFORMAT </w:instrText>
      </w:r>
      <w:r w:rsidRPr="003572B1">
        <w:rPr>
          <w:szCs w:val="24"/>
        </w:rPr>
      </w:r>
      <w:r w:rsidRPr="003572B1">
        <w:rPr>
          <w:szCs w:val="24"/>
        </w:rPr>
        <w:fldChar w:fldCharType="separate"/>
      </w:r>
      <w:r w:rsidR="00285406" w:rsidRPr="00285406">
        <w:t>Supplementary Figure S7</w:t>
      </w:r>
      <w:r w:rsidRPr="003572B1">
        <w:rPr>
          <w:szCs w:val="24"/>
        </w:rPr>
        <w:fldChar w:fldCharType="end"/>
      </w:r>
      <w:r w:rsidRPr="003572B1">
        <w:rPr>
          <w:szCs w:val="24"/>
        </w:rPr>
        <w:t>)</w:t>
      </w:r>
      <w:r w:rsidR="001944E4" w:rsidRPr="003572B1">
        <w:rPr>
          <w:szCs w:val="24"/>
        </w:rPr>
        <w:t>.</w:t>
      </w:r>
      <w:r w:rsidR="00B02740">
        <w:rPr>
          <w:szCs w:val="24"/>
        </w:rPr>
        <w:t xml:space="preserve"> </w:t>
      </w:r>
      <w:r w:rsidR="00C7616F">
        <w:rPr>
          <w:szCs w:val="24"/>
        </w:rPr>
        <w:t xml:space="preserve">QTL on LG 5 for tuber yield have also been reported </w:t>
      </w:r>
      <w:r w:rsidR="002C43E1">
        <w:rPr>
          <w:szCs w:val="24"/>
        </w:rPr>
        <w:t>in both diploid (</w:t>
      </w:r>
      <w:r w:rsidR="002C43E1" w:rsidRPr="002C43E1">
        <w:rPr>
          <w:szCs w:val="24"/>
        </w:rPr>
        <w:t>DM 1-3 516 R44</w:t>
      </w:r>
      <w:r w:rsidR="002C43E1">
        <w:rPr>
          <w:szCs w:val="24"/>
        </w:rPr>
        <w:t xml:space="preserve"> </w:t>
      </w:r>
      <w:r w:rsidR="002C43E1">
        <w:rPr>
          <w:rFonts w:cs="Times New Roman"/>
          <w:szCs w:val="24"/>
        </w:rPr>
        <w:t>×</w:t>
      </w:r>
      <w:r w:rsidR="002C43E1">
        <w:rPr>
          <w:szCs w:val="24"/>
        </w:rPr>
        <w:t xml:space="preserve"> </w:t>
      </w:r>
      <w:r w:rsidR="002C43E1" w:rsidRPr="002C43E1">
        <w:rPr>
          <w:szCs w:val="24"/>
        </w:rPr>
        <w:t>RH89-039-16</w:t>
      </w:r>
      <w:r w:rsidR="002C43E1">
        <w:rPr>
          <w:szCs w:val="24"/>
        </w:rPr>
        <w:t xml:space="preserve">, </w:t>
      </w:r>
      <m:oMath>
        <m:r>
          <w:rPr>
            <w:rFonts w:ascii="Cambria Math" w:hAnsi="Cambria Math"/>
            <w:szCs w:val="24"/>
          </w:rPr>
          <m:t>n=96</m:t>
        </m:r>
      </m:oMath>
      <w:r w:rsidR="002C43E1">
        <w:rPr>
          <w:szCs w:val="24"/>
        </w:rPr>
        <w:t xml:space="preserve">) </w:t>
      </w:r>
      <w:r w:rsidR="002C43E1">
        <w:rPr>
          <w:szCs w:val="24"/>
        </w:rPr>
        <w:fldChar w:fldCharType="begin" w:fldLock="1"/>
      </w:r>
      <w:r w:rsidR="00426F30">
        <w:rPr>
          <w:szCs w:val="24"/>
        </w:rPr>
        <w:instrText>ADDIN CSL_CITATION {"citationItems":[{"id":"ITEM-1","itemData":{"DOI":"10.2135/cropsci2014.10.0745","ISSN":"14350653","abstract":"Genetic maps now can be constructed using thousands of genomewide single nucleotide polymorphisms (SNPs) for identification of markers closely associated with agronomic traits. A diploid mapping population for potato (Solanum tuberosum L.) was developed from a pseudo-testcross between a homozygous line S. tuberosum Group Phureja DM 1-3 516 R44 and a heterozygous outcrossing S. tuberosum Group Tuberosum clone, RH89-039-16. The population of 96 individuals was evaluated for seven traits in two consecutive years (2012 and 2013). Yield (total tuber yield [TTY], average tuber weight [ATW], and number of tubers per plant [TS]), food quality (specific gravity [SPGR]), and plant development traits (vigor, maturity [Mat], and tuber end rot [TER]) were studied. Sixteen different quantitative trait loci (QTL) were identified. A QTL with major effects at 11.9 cM corresponding to 3.7 Mb on chromosome V of potato genome assembly explained between 20.3 and 75.7% of variance for TS, ATW, vigor, Mat, and TER. For TTY, ATW and SPGR, the QTL was detected at 6.4 and 12.9 cM. The other 15 QTL were located on chromosomes I, II, III, IV, V, VI, IX, X, and XII. In general, the results confirmed QTL previously identified for yield, SPGR, and Mat in diploid and tetraploid populations. The Infinium 8303 Potato Array provides an efficient means of scoring genomewide markers for constructing high-resolution genetic maps and thereby facilitates identification of genomic regions closely associated with genes coding for agronomic traits of interest.","author":[{"dropping-particle":"","family":"Manrique-Carpintero","given":"Norma C.","non-dropping-particle":"","parse-names":false,"suffix":""},{"dropping-particle":"","family":"Coombs","given":"Joseph J.","non-dropping-particle":"","parse-names":false,"suffix":""},{"dropping-particle":"","family":"Cui","given":"Yuehua","non-dropping-particle":"","parse-names":false,"suffix":""},{"dropping-particle":"","family":"Veilleux","given":"Richard E.","non-dropping-particle":"","parse-names":false,"suffix":""},{"dropping-particle":"","family":"Robin Buell","given":"C.","non-dropping-particle":"","parse-names":false,"suffix":""},{"dropping-particle":"","family":"Douches","given":"David","non-dropping-particle":"","parse-names":false,"suffix":""}],"container-title":"Crop Science","id":"ITEM-1","issue":"6","issued":{"date-parts":[["2015"]]},"page":"2566-2579","title":"Genetic map and QTL analysis of agronomic traits in a diploid potato population using single nucleotide polymorphism markers","type":"article-journal","volume":"55"},"uris":["http://www.mendeley.com/documents/?uuid=1840dd0e-b200-448d-b21f-662e9f53e744"]}],"mendeley":{"formattedCitation":"(Manrique-Carpintero et al., 2015)","plainTextFormattedCitation":"(Manrique-Carpintero et al., 2015)","previouslyFormattedCitation":"(Manrique-Carpintero et al., 2015)"},"properties":{"noteIndex":0},"schema":"https://github.com/citation-style-language/schema/raw/master/csl-citation.json"}</w:instrText>
      </w:r>
      <w:r w:rsidR="002C43E1">
        <w:rPr>
          <w:szCs w:val="24"/>
        </w:rPr>
        <w:fldChar w:fldCharType="separate"/>
      </w:r>
      <w:r w:rsidR="002C43E1" w:rsidRPr="002C43E1">
        <w:rPr>
          <w:noProof/>
          <w:szCs w:val="24"/>
        </w:rPr>
        <w:t>(Manrique-Carpintero et al., 2015)</w:t>
      </w:r>
      <w:r w:rsidR="002C43E1">
        <w:rPr>
          <w:szCs w:val="24"/>
        </w:rPr>
        <w:fldChar w:fldCharType="end"/>
      </w:r>
      <w:r w:rsidR="002C43E1">
        <w:rPr>
          <w:szCs w:val="24"/>
        </w:rPr>
        <w:t xml:space="preserve"> and tetraploid (</w:t>
      </w:r>
      <w:r w:rsidR="003A14D3">
        <w:rPr>
          <w:szCs w:val="24"/>
        </w:rPr>
        <w:t>‘</w:t>
      </w:r>
      <w:r w:rsidR="00C7616F" w:rsidRPr="00C7616F">
        <w:rPr>
          <w:szCs w:val="24"/>
        </w:rPr>
        <w:t>Liberator</w:t>
      </w:r>
      <w:r w:rsidR="003A14D3">
        <w:rPr>
          <w:szCs w:val="24"/>
        </w:rPr>
        <w:t>’</w:t>
      </w:r>
      <w:r w:rsidR="00C7616F">
        <w:rPr>
          <w:szCs w:val="24"/>
        </w:rPr>
        <w:t xml:space="preserve"> </w:t>
      </w:r>
      <w:r w:rsidR="00C7616F">
        <w:rPr>
          <w:rFonts w:cs="Times New Roman"/>
          <w:szCs w:val="24"/>
        </w:rPr>
        <w:t>×</w:t>
      </w:r>
      <w:r w:rsidR="00C7616F">
        <w:rPr>
          <w:szCs w:val="24"/>
        </w:rPr>
        <w:t xml:space="preserve"> </w:t>
      </w:r>
      <w:r w:rsidR="00C7616F" w:rsidRPr="00C7616F">
        <w:rPr>
          <w:szCs w:val="24"/>
        </w:rPr>
        <w:t>W4013-1</w:t>
      </w:r>
      <w:r w:rsidR="002C43E1">
        <w:rPr>
          <w:szCs w:val="24"/>
        </w:rPr>
        <w:t xml:space="preserve">, </w:t>
      </w:r>
      <m:oMath>
        <m:r>
          <w:rPr>
            <w:rFonts w:ascii="Cambria Math" w:hAnsi="Cambria Math"/>
            <w:szCs w:val="24"/>
          </w:rPr>
          <m:t>n=110</m:t>
        </m:r>
      </m:oMath>
      <w:r w:rsidR="00C7616F">
        <w:rPr>
          <w:szCs w:val="24"/>
        </w:rPr>
        <w:t>)</w:t>
      </w:r>
      <w:r w:rsidR="002C43E1">
        <w:rPr>
          <w:szCs w:val="24"/>
        </w:rPr>
        <w:t xml:space="preserve"> </w:t>
      </w:r>
      <w:r w:rsidR="002C43E1">
        <w:rPr>
          <w:szCs w:val="24"/>
        </w:rPr>
        <w:fldChar w:fldCharType="begin" w:fldLock="1"/>
      </w:r>
      <w:r w:rsidR="002C43E1">
        <w:rPr>
          <w:szCs w:val="24"/>
        </w:rPr>
        <w:instrText>ADDIN CSL_CITATION {"citationItems":[{"id":"ITEM-1","itemData":{"DOI":"10.1007/s11032-017-0619-7","ISBN":"1103201706197","ISSN":"15729788","abstract":"Cultivated potato (Solanum tuberosum L.) is a highly heterozygous autotetraploid crop species, and this creates challenges for traditional line development and molecular breeding. Recent availability of a single-nucleotide polymorphism (SNP) array with 8303 features and software packages for linkage and association mapping in autotetraploid species present new opportunities for the identification of genomic regions that contribute to high-value traits in cultivated potato. A biparental tetraploid potato population was evaluated across three field seasons and storage trials in order to identify quantitative trait loci (QTL) for multiple tuber traits including fried chip color after 5.5--7.2 {\\textdegree}C storage. Tetra-allelic dosage information was used to construct a genetic linkage map that covered 1041 cM and contained 2095 SNP markers with a median marker interval of 0.4 cM. A total of 41 QTL were identified for flower color, tuber yield, tuber number per plant, tuber weight, tuber size, and chip color after various storage regimes. Moderate effect QTL for chip color at 3 months were identified that co-localized with candidate genes vacuolar invertase (VInv), invertase inhibitor (INH2), and apoplastic invertase (Inv ap -b). A separate QTL for chip color after 6 months of storage was identified in the short arm of chromosome 2, and this locus may contribute to variation in senescent sweetening resistance. QTL for tuber weight, length, and width co-localized with a known QTL for plant maturity on chromosome 5. Genome-wide association mapping using a polyploid model detected the tuber size QTL and identified a number of candidate SNPs, but was unable to detect markers significantly associated with chip color.","author":[{"dropping-particle":"","family":"Rak","given":"Kyle","non-dropping-particle":"","parse-names":false,"suffix":""},{"dropping-particle":"","family":"Bethke","given":"Paul C.","non-dropping-particle":"","parse-names":false,"suffix":""},{"dropping-particle":"","family":"Palta","given":"Jiwan P.","non-dropping-particle":"","parse-names":false,"suffix":""}],"container-title":"Molecular Breeding","id":"ITEM-1","issue":"2","issued":{"date-parts":[["2017"]]},"publisher":"Molecular Breeding","title":"QTL mapping of potato chip color and tuber traits within an autotetraploid family","type":"article-journal","volume":"37"},"uris":["http://www.mendeley.com/documents/?uuid=cad65503-4820-4a9c-98ff-be6a4ae52177"]}],"mendeley":{"formattedCitation":"(Rak et al., 2017)","plainTextFormattedCitation":"(Rak et al., 2017)","previouslyFormattedCitation":"(Rak et al., 2017)"},"properties":{"noteIndex":0},"schema":"https://github.com/citation-style-language/schema/raw/master/csl-citation.json"}</w:instrText>
      </w:r>
      <w:r w:rsidR="002C43E1">
        <w:rPr>
          <w:szCs w:val="24"/>
        </w:rPr>
        <w:fldChar w:fldCharType="separate"/>
      </w:r>
      <w:r w:rsidR="002C43E1" w:rsidRPr="00C7616F">
        <w:rPr>
          <w:noProof/>
          <w:szCs w:val="24"/>
        </w:rPr>
        <w:t>(Rak et al., 2017)</w:t>
      </w:r>
      <w:r w:rsidR="002C43E1">
        <w:rPr>
          <w:szCs w:val="24"/>
        </w:rPr>
        <w:fldChar w:fldCharType="end"/>
      </w:r>
      <w:r w:rsidR="00D12CFF">
        <w:rPr>
          <w:szCs w:val="24"/>
        </w:rPr>
        <w:t xml:space="preserve"> </w:t>
      </w:r>
      <w:r w:rsidR="00C7616F">
        <w:rPr>
          <w:szCs w:val="24"/>
        </w:rPr>
        <w:t xml:space="preserve">potato </w:t>
      </w:r>
      <w:r w:rsidR="003A14D3">
        <w:rPr>
          <w:szCs w:val="24"/>
        </w:rPr>
        <w:t>mapping</w:t>
      </w:r>
      <w:r w:rsidR="00C7616F">
        <w:rPr>
          <w:szCs w:val="24"/>
        </w:rPr>
        <w:t xml:space="preserve"> population</w:t>
      </w:r>
      <w:r w:rsidR="002C43E1">
        <w:rPr>
          <w:szCs w:val="24"/>
        </w:rPr>
        <w:t>s</w:t>
      </w:r>
      <w:r w:rsidR="00C7616F">
        <w:rPr>
          <w:szCs w:val="24"/>
        </w:rPr>
        <w:t>.</w:t>
      </w:r>
    </w:p>
    <w:p w14:paraId="705DAC66" w14:textId="1BD111E6" w:rsidR="008F4D74" w:rsidRDefault="00AD4922" w:rsidP="008F4D74">
      <w:pPr>
        <w:spacing w:line="480" w:lineRule="auto"/>
        <w:rPr>
          <w:szCs w:val="24"/>
        </w:rPr>
      </w:pPr>
      <w:r>
        <w:t>For foliage maturity,</w:t>
      </w:r>
      <w:r w:rsidR="005518B7">
        <w:t xml:space="preserve"> </w:t>
      </w:r>
      <w:r w:rsidR="005518B7">
        <w:fldChar w:fldCharType="begin" w:fldLock="1"/>
      </w:r>
      <w:r w:rsidR="00CB11AE">
        <w:instrText>ADDIN CSL_CITATION {"citationItems":[{"id":"ITEM-1","itemData":{"DOI":"10.2135/cropsci2010.02.0108","ISSN":"0011183X","abstract":"Potato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Science","id":"ITEM-1","issue":"2","issued":{"date-parts":[["2011"]]},"page":"771-785","title":"Linkage mapping and QTL analysis of agronomic traits in tetraploid potato (Solanum tuberosum subsp. tuberosum)","type":"article-journal","volume":"51"},"uris":["http://www.mendeley.com/documents/?uuid=876b9664-4086-45d0-bf6b-004ec7069dc6"]}],"mendeley":{"formattedCitation":"(McCord et al., 2011a)","manualFormatting":"McCord et al. (2011a)","plainTextFormattedCitation":"(McCord et al., 2011a)","previouslyFormattedCitation":"(McCord et al., 2011a)"},"properties":{"noteIndex":0},"schema":"https://github.com/citation-style-language/schema/raw/master/csl-citation.json"}</w:instrText>
      </w:r>
      <w:r w:rsidR="005518B7">
        <w:fldChar w:fldCharType="separate"/>
      </w:r>
      <w:r w:rsidR="005518B7" w:rsidRPr="000F08A4">
        <w:rPr>
          <w:noProof/>
        </w:rPr>
        <w:t xml:space="preserve">McCord et al. </w:t>
      </w:r>
      <w:r w:rsidR="005518B7">
        <w:rPr>
          <w:noProof/>
        </w:rPr>
        <w:t>(</w:t>
      </w:r>
      <w:r w:rsidR="005518B7" w:rsidRPr="000F08A4">
        <w:rPr>
          <w:noProof/>
        </w:rPr>
        <w:t>2011a)</w:t>
      </w:r>
      <w:r w:rsidR="005518B7">
        <w:fldChar w:fldCharType="end"/>
      </w:r>
      <w:r w:rsidR="005518B7">
        <w:t xml:space="preserve"> and </w:t>
      </w:r>
      <w:r w:rsidR="005518B7">
        <w:fldChar w:fldCharType="begin" w:fldLock="1"/>
      </w:r>
      <w:r w:rsidR="005518B7">
        <w:instrText>ADDIN CSL_CITATION {"citationItems":[{"id":"ITEM-1","itemData":{"DOI":"10.1007/s00122-017-2941-1","ISSN":"00405752","abstract":"A tetraploid potato population was mapped for internal heat necrosis (IHN) using the Infinium ® 8303 potato SNP array, and QTL for IHN were identified on chromosomes 1, 5, 9 and 12 that explained 28.21{%} of the variation for incidence and 25.3{%} of the variation for severity. This research represents a significant step forward in our understanding of IHN, and sets the stage for future research focused on testing the utility of these markers in additional breeding populations. ","author":[{"dropping-particle":"","family":"Schumann","given":"Mitchell J.","non-dropping-particle":"","parse-names":false,"suffix":""},{"dropping-particle":"","family":"Zeng","given":"Zhao Bang","non-dropping-particle":"","parse-names":false,"suffix":""},{"dropping-particle":"","family":"Clough","given":"Mark E.","non-dropping-particle":"","parse-names":false,"suffix":""},{"dropping-particle":"","family":"Yencho","given":"G. Craig","non-dropping-particle":"","parse-names":false,"suffix":""}],"container-title":"Theoretical and Applied Genetics","id":"ITEM-1","issue":"10","issued":{"date-parts":[["2017"]]},"page":"2045-2056","publisher":"Springer Berlin Heidelberg","title":"Linkage map construction and QTL analysis for internal heat necrosis in autotetraploid potato","type":"article-journal","volume":"130"},"uris":["http://www.mendeley.com/documents/?uuid=bbff72ee-bc73-4644-b2c3-35c9077b1263"]}],"mendeley":{"formattedCitation":"(Schumann et al., 2017)","manualFormatting":"Schumann et al. (2017)","plainTextFormattedCitation":"(Schumann et al., 2017)","previouslyFormattedCitation":"(Schumann et al., 2017)"},"properties":{"noteIndex":0},"schema":"https://github.com/citation-style-language/schema/raw/master/csl-citation.json"}</w:instrText>
      </w:r>
      <w:r w:rsidR="005518B7">
        <w:fldChar w:fldCharType="separate"/>
      </w:r>
      <w:r w:rsidR="005518B7" w:rsidRPr="000F08A4">
        <w:rPr>
          <w:noProof/>
        </w:rPr>
        <w:t xml:space="preserve">Schumann et al. </w:t>
      </w:r>
      <w:r w:rsidR="005518B7">
        <w:rPr>
          <w:noProof/>
        </w:rPr>
        <w:t>(</w:t>
      </w:r>
      <w:r w:rsidR="005518B7" w:rsidRPr="000F08A4">
        <w:rPr>
          <w:noProof/>
        </w:rPr>
        <w:t>2017)</w:t>
      </w:r>
      <w:r w:rsidR="005518B7">
        <w:fldChar w:fldCharType="end"/>
      </w:r>
      <w:r w:rsidR="005518B7">
        <w:t xml:space="preserve"> have described </w:t>
      </w:r>
      <w:r>
        <w:t>major</w:t>
      </w:r>
      <w:r w:rsidR="005518B7">
        <w:t xml:space="preserve"> QTL </w:t>
      </w:r>
      <w:r>
        <w:t xml:space="preserve">for </w:t>
      </w:r>
      <w:r w:rsidR="00D5513D">
        <w:t>years 2007-8</w:t>
      </w:r>
      <w:r>
        <w:t xml:space="preserve"> on LG 5</w:t>
      </w:r>
      <w:r w:rsidR="00D5513D">
        <w:t xml:space="preserve"> as well as the </w:t>
      </w:r>
      <w:r w:rsidR="009D4E06">
        <w:t xml:space="preserve">one </w:t>
      </w:r>
      <w:r w:rsidR="00D5513D">
        <w:t xml:space="preserve">on LG 7. </w:t>
      </w:r>
      <w:r w:rsidR="005D178D">
        <w:t>In the current study, a</w:t>
      </w:r>
      <w:r w:rsidR="00D5513D">
        <w:t xml:space="preserve">nother QTL on LG </w:t>
      </w:r>
      <w:r w:rsidR="00B52175">
        <w:t>1</w:t>
      </w:r>
      <w:r w:rsidR="00D5513D">
        <w:t xml:space="preserve"> appeared </w:t>
      </w:r>
      <w:r w:rsidR="00B52175">
        <w:t>for FM08</w:t>
      </w:r>
      <w:r w:rsidR="005518B7">
        <w:t xml:space="preserve">. </w:t>
      </w:r>
      <w:r w:rsidR="00D33972">
        <w:rPr>
          <w:szCs w:val="24"/>
        </w:rPr>
        <w:t>Despite the differences regarding phenotyp</w:t>
      </w:r>
      <w:r w:rsidR="00B52175">
        <w:rPr>
          <w:szCs w:val="24"/>
        </w:rPr>
        <w:t>ic</w:t>
      </w:r>
      <w:r w:rsidR="00D33972">
        <w:rPr>
          <w:szCs w:val="24"/>
        </w:rPr>
        <w:t xml:space="preserve"> distribution for FM</w:t>
      </w:r>
      <w:r w:rsidR="00954F29">
        <w:rPr>
          <w:szCs w:val="24"/>
        </w:rPr>
        <w:t>14</w:t>
      </w:r>
      <w:r w:rsidR="00AD0F38">
        <w:rPr>
          <w:szCs w:val="24"/>
        </w:rPr>
        <w:t xml:space="preserve"> (</w:t>
      </w:r>
      <w:r w:rsidR="00AD0F38" w:rsidRPr="00AD0F38">
        <w:rPr>
          <w:szCs w:val="24"/>
        </w:rPr>
        <w:fldChar w:fldCharType="begin"/>
      </w:r>
      <w:r w:rsidR="00AD0F38" w:rsidRPr="00AD0F38">
        <w:rPr>
          <w:szCs w:val="24"/>
        </w:rPr>
        <w:instrText xml:space="preserve"> REF _Ref30449709 \h  \* MERGEFORMAT </w:instrText>
      </w:r>
      <w:r w:rsidR="00AD0F38" w:rsidRPr="00AD0F38">
        <w:rPr>
          <w:szCs w:val="24"/>
        </w:rPr>
      </w:r>
      <w:r w:rsidR="00AD0F38" w:rsidRPr="00AD0F38">
        <w:rPr>
          <w:szCs w:val="24"/>
        </w:rPr>
        <w:fldChar w:fldCharType="separate"/>
      </w:r>
      <w:r w:rsidR="00AD0F38" w:rsidRPr="00AD0F38">
        <w:t xml:space="preserve">Figure </w:t>
      </w:r>
      <w:r w:rsidR="00AD0F38" w:rsidRPr="00AD0F38">
        <w:rPr>
          <w:noProof/>
        </w:rPr>
        <w:t>1</w:t>
      </w:r>
      <w:r w:rsidR="00AD0F38" w:rsidRPr="00AD0F38">
        <w:rPr>
          <w:szCs w:val="24"/>
        </w:rPr>
        <w:fldChar w:fldCharType="end"/>
      </w:r>
      <w:r w:rsidR="00AD0F38" w:rsidRPr="00AD0F38">
        <w:rPr>
          <w:szCs w:val="24"/>
        </w:rPr>
        <w:t>A</w:t>
      </w:r>
      <w:r w:rsidR="00AD0F38">
        <w:rPr>
          <w:szCs w:val="24"/>
        </w:rPr>
        <w:t>)</w:t>
      </w:r>
      <w:r w:rsidR="00D33972">
        <w:rPr>
          <w:szCs w:val="24"/>
        </w:rPr>
        <w:t xml:space="preserve">, </w:t>
      </w:r>
      <w:r w:rsidR="00954F29">
        <w:rPr>
          <w:szCs w:val="24"/>
        </w:rPr>
        <w:t>we were able to find QTL on</w:t>
      </w:r>
      <w:r w:rsidR="00D33972">
        <w:rPr>
          <w:szCs w:val="24"/>
        </w:rPr>
        <w:t xml:space="preserve"> LG</w:t>
      </w:r>
      <w:r w:rsidR="00F43103">
        <w:rPr>
          <w:szCs w:val="24"/>
        </w:rPr>
        <w:t>s</w:t>
      </w:r>
      <w:r w:rsidR="00D33972">
        <w:rPr>
          <w:szCs w:val="24"/>
        </w:rPr>
        <w:t xml:space="preserve"> 5 </w:t>
      </w:r>
      <w:r w:rsidR="00F43103">
        <w:rPr>
          <w:szCs w:val="24"/>
        </w:rPr>
        <w:t>and 7</w:t>
      </w:r>
      <w:r w:rsidR="00AD0F38">
        <w:rPr>
          <w:szCs w:val="24"/>
        </w:rPr>
        <w:t xml:space="preserve"> (</w:t>
      </w:r>
      <w:r w:rsidR="00AD0F38" w:rsidRPr="00AD0F38">
        <w:rPr>
          <w:szCs w:val="24"/>
        </w:rPr>
        <w:fldChar w:fldCharType="begin"/>
      </w:r>
      <w:r w:rsidR="00AD0F38" w:rsidRPr="00AD0F38">
        <w:rPr>
          <w:szCs w:val="24"/>
        </w:rPr>
        <w:instrText xml:space="preserve"> REF _Ref30873456 \h  \* MERGEFORMAT </w:instrText>
      </w:r>
      <w:r w:rsidR="00AD0F38" w:rsidRPr="00AD0F38">
        <w:rPr>
          <w:szCs w:val="24"/>
        </w:rPr>
      </w:r>
      <w:r w:rsidR="00AD0F38" w:rsidRPr="00AD0F38">
        <w:rPr>
          <w:szCs w:val="24"/>
        </w:rPr>
        <w:fldChar w:fldCharType="separate"/>
      </w:r>
      <w:r w:rsidR="00285406" w:rsidRPr="00285406">
        <w:t xml:space="preserve">Figure </w:t>
      </w:r>
      <w:r w:rsidR="00285406" w:rsidRPr="00285406">
        <w:rPr>
          <w:noProof/>
        </w:rPr>
        <w:t>3</w:t>
      </w:r>
      <w:r w:rsidR="00AD0F38" w:rsidRPr="00AD0F38">
        <w:rPr>
          <w:szCs w:val="24"/>
        </w:rPr>
        <w:fldChar w:fldCharType="end"/>
      </w:r>
      <w:r w:rsidR="00AD0F38">
        <w:rPr>
          <w:szCs w:val="24"/>
        </w:rPr>
        <w:t>)</w:t>
      </w:r>
      <w:r w:rsidR="00D33972">
        <w:rPr>
          <w:szCs w:val="24"/>
        </w:rPr>
        <w:t xml:space="preserve">. </w:t>
      </w:r>
      <w:r>
        <w:rPr>
          <w:szCs w:val="24"/>
        </w:rPr>
        <w:t>This LG 5 region is well known as a main source of QTL in potato.</w:t>
      </w:r>
      <w:r w:rsidRPr="003572B1">
        <w:rPr>
          <w:szCs w:val="24"/>
        </w:rPr>
        <w:t xml:space="preserve"> </w:t>
      </w:r>
      <w:r w:rsidRPr="003572B1">
        <w:t>P</w:t>
      </w:r>
      <w:r>
        <w:t xml:space="preserve">rior to the release of the SNP potato array, a major QTL for plant maturity had already been reported on chromosome 5, also linked to a late </w:t>
      </w:r>
      <w:r w:rsidRPr="000D6B65">
        <w:t xml:space="preserve">blight </w:t>
      </w:r>
      <w:r>
        <w:t>(</w:t>
      </w:r>
      <w:r w:rsidRPr="000D6B65">
        <w:rPr>
          <w:i/>
          <w:iCs/>
        </w:rPr>
        <w:t xml:space="preserve">Phytophthora </w:t>
      </w:r>
      <w:proofErr w:type="spellStart"/>
      <w:r w:rsidRPr="000D6B65">
        <w:rPr>
          <w:i/>
          <w:iCs/>
        </w:rPr>
        <w:t>infestans</w:t>
      </w:r>
      <w:proofErr w:type="spellEnd"/>
      <w:r w:rsidRPr="000D6B65">
        <w:t xml:space="preserve">) resistance </w:t>
      </w:r>
      <w:r>
        <w:t xml:space="preserve">locus </w:t>
      </w:r>
      <w:r>
        <w:fldChar w:fldCharType="begin" w:fldLock="1"/>
      </w:r>
      <w:r>
        <w:instrText>ADDIN CSL_CITATION {"citationItems":[{"id":"ITEM-1","itemData":{"DOI":"10.1186/1471-2229-11-16","ISSN":"14712229","abstract":"Background: Integrating QTL results from independent experiments performed on related species helps to survey the genetic diversity of loci/alleles underlying complex traits, and to highlight potential targets for breeding or QTL cloning. Potato (Solanum tuberosum L.) late blight resistance has been thoroughly studied, generating mapping data for many Rpi-genes (R-genes to Phytophthora infestans) and QTLs (quantitative trait loci). Moreover, late blight resistance was often associated with plant maturity. To get insight into the genomic organization of late blight resistance loci as compared to maturity QTLs, a QTL meta-analysis was performed for both traits.Results: Nineteen QTL publications for late blight resistance were considered, seven of them reported maturity QTLs. Twenty-one QTL maps and eight reference maps were compiled to construct a 2,141-marker consensus map on which QTLs were projected and clustered into meta-QTLs. The whole-genome QTL meta-analysis reduced by six-fold late blight resistance QTLs (by clustering 144 QTLs into 24 meta-QTLs), by ca. five-fold maturity QTLs (by clustering 42 QTLs into eight meta-QTLs), and by ca. two-fold QTL confidence interval mean. Late blight resistance meta-QTLs were observed on every chromosome and maturity meta-QTLs on only six chromosomes.Conclusions: Meta-analysis helped to refine the genomic regions of interest frequently described, and provided the closest flanking markers. Meta-QTLs of late blight resistance and maturity juxtaposed along chromosomes IV, V and VIII, and overlapped on chromosomes VI and XI. The distribution of late blight resistance meta-QTLs is significantly independent from those of Rpi-genes, resistance gene analogs and defence-related loci. The anchorage of meta-QTLs to the potato genome sequence, recently publicly released, will especially improve the candidate gene selection to determine the genes underlying meta-QTLs. All mapping data are available from the Sol Genomics Network (SGN) database. © 2011 Danan et al; licensee BioMed Central Ltd.","author":[{"dropping-particle":"","family":"Danan","given":"Sarah","non-dropping-particle":"","parse-names":false,"suffix":""},{"dropping-particle":"","family":"Veyrieras","given":"Jean Baptiste","non-dropping-particle":"","parse-names":false,"suffix":""},{"dropping-particle":"","family":"Lefebvre","given":"Véronique","non-dropping-particle":"","parse-names":false,"suffix":""}],"container-title":"BMC Plant Biology","id":"ITEM-1","issue":"January","issued":{"date-parts":[["2011"]]},"title":"Construction of a potato consensus map and QTL meta-analysis offer new insights into the genetic architecture of late blight resistance and plant maturity traits","type":"article-journal","volume":"11"},"uris":["http://www.mendeley.com/documents/?uuid=807ed1f6-6b0e-40e4-9fa2-78caf7679c94"]}],"mendeley":{"formattedCitation":"(Danan et al., 2011)","manualFormatting":"(reviewed by Danan et al., 2011)","plainTextFormattedCitation":"(Danan et al., 2011)","previouslyFormattedCitation":"(Danan et al., 2011)"},"properties":{"noteIndex":0},"schema":"https://github.com/citation-style-language/schema/raw/master/csl-citation.json"}</w:instrText>
      </w:r>
      <w:r>
        <w:fldChar w:fldCharType="separate"/>
      </w:r>
      <w:r w:rsidRPr="005518B7">
        <w:rPr>
          <w:noProof/>
        </w:rPr>
        <w:t>(</w:t>
      </w:r>
      <w:r>
        <w:rPr>
          <w:noProof/>
        </w:rPr>
        <w:t xml:space="preserve">reviewed by </w:t>
      </w:r>
      <w:r w:rsidRPr="005518B7">
        <w:rPr>
          <w:noProof/>
        </w:rPr>
        <w:t>Danan et al., 2011)</w:t>
      </w:r>
      <w:r>
        <w:fldChar w:fldCharType="end"/>
      </w:r>
      <w:r>
        <w:t xml:space="preserve">. More recently, </w:t>
      </w:r>
      <w:r>
        <w:fldChar w:fldCharType="begin" w:fldLock="1"/>
      </w:r>
      <w:r>
        <w:instrText>ADDIN CSL_CITATION {"citationItems":[{"id":"ITEM-1","itemData":{"DOI":"10.1186/s12863-018-0672-1","ISSN":"14712156","author":[{"dropping-particle":"","family":"Massa","given":"Alicia N.","non-dropping-particle":"","parse-names":false,"suffix":""},{"dropping-particle":"","family":"Manrique-Carpintero","given":"Norma C.","non-dropping-particle":"","parse-names":false,"suffix":""},{"dropping-particle":"","family":"Coombs","given":"Joseph","non-dropping-particle":"","parse-names":false,"suffix":""},{"dropping-particle":"","family":"Haynes","given":"Kathleen G.","non-dropping-particle":"","parse-names":false,"suffix":""},{"dropping-particle":"","family":"Bethke","given":"Paul C.","non-dropping-particle":"","parse-names":false,"suffix":""},{"dropping-particle":"","family":"Brandt","given":"Tina L.","non-dropping-particle":"","parse-names":false,"suffix":""},{"dropping-particle":"","family":"Gupta","given":"Sanjay K.","non-dropping-particle":"","parse-names":false,"suffix":""},{"dropping-particle":"","family":"Yencho","given":"G. Craig","non-dropping-particle":"","parse-names":false,"suffix":""},{"dropping-particle":"","family":"Novy","given":"Richard G.","non-dropping-particle":"","parse-names":false,"suffix":""},{"dropping-particle":"","family":"Douches","given":"David S.","non-dropping-particle":"","parse-names":false,"suffix":""}],"container-title":"BMC Genetics","id":"ITEM-1","issue":"1","issued":{"date-parts":[["2018"]]},"page":"1-13","publisher":"BMC Genetics","title":"Linkage analysis and QTL mapping in a tetraploid russet mapping population of potato","type":"article-journal","volume":"19"},"uris":["http://www.mendeley.com/documents/?uuid=8dbe26de-e84d-4f19-99d6-e0c92ac54d2f"]}],"mendeley":{"formattedCitation":"(Massa et al., 2018)","manualFormatting":"Massa et al. (2018)","plainTextFormattedCitation":"(Massa et al., 2018)","previouslyFormattedCitation":"(Massa et al., 2018)"},"properties":{"noteIndex":0},"schema":"https://github.com/citation-style-language/schema/raw/master/csl-citation.json"}</w:instrText>
      </w:r>
      <w:r>
        <w:fldChar w:fldCharType="separate"/>
      </w:r>
      <w:r w:rsidRPr="004667A4">
        <w:rPr>
          <w:noProof/>
        </w:rPr>
        <w:t xml:space="preserve">Massa et al. </w:t>
      </w:r>
      <w:r>
        <w:rPr>
          <w:noProof/>
        </w:rPr>
        <w:t>(</w:t>
      </w:r>
      <w:r w:rsidRPr="004667A4">
        <w:rPr>
          <w:noProof/>
        </w:rPr>
        <w:t>2018)</w:t>
      </w:r>
      <w:r>
        <w:fldChar w:fldCharType="end"/>
      </w:r>
      <w:r>
        <w:t xml:space="preserve"> noticed that the same region on LG 5 also underly the variation of several tuber quality-related traits in addition to </w:t>
      </w:r>
      <w:r>
        <w:lastRenderedPageBreak/>
        <w:t xml:space="preserve">resistance to </w:t>
      </w:r>
      <w:r w:rsidRPr="004667A4">
        <w:t>early blight (</w:t>
      </w:r>
      <w:proofErr w:type="spellStart"/>
      <w:r w:rsidRPr="004667A4">
        <w:rPr>
          <w:i/>
          <w:iCs/>
        </w:rPr>
        <w:t>Altenaria</w:t>
      </w:r>
      <w:proofErr w:type="spellEnd"/>
      <w:r w:rsidRPr="004667A4">
        <w:rPr>
          <w:i/>
          <w:iCs/>
        </w:rPr>
        <w:t xml:space="preserve"> tenuis</w:t>
      </w:r>
      <w:r w:rsidRPr="004667A4">
        <w:t>) and Verticillium wilt (</w:t>
      </w:r>
      <w:r w:rsidRPr="004667A4">
        <w:rPr>
          <w:i/>
          <w:iCs/>
        </w:rPr>
        <w:t>Verticillium</w:t>
      </w:r>
      <w:r w:rsidRPr="004667A4">
        <w:t xml:space="preserve"> spp.)</w:t>
      </w:r>
      <w:r>
        <w:t xml:space="preserve"> for a russet mapping population (</w:t>
      </w:r>
      <w:r w:rsidRPr="00371670">
        <w:t>‘Rio Grande Russet’ × ‘Premier Russet’</w:t>
      </w:r>
      <w:r>
        <w:t xml:space="preserve">, </w:t>
      </w:r>
      <m:oMath>
        <m:r>
          <w:rPr>
            <w:rFonts w:ascii="Cambria Math" w:hAnsi="Cambria Math"/>
          </w:rPr>
          <m:t>n=162</m:t>
        </m:r>
      </m:oMath>
      <w:r>
        <w:t>).</w:t>
      </w:r>
      <w:r w:rsidR="00954F29">
        <w:t xml:space="preserve"> </w:t>
      </w:r>
      <w:r w:rsidR="00954F29">
        <w:rPr>
          <w:szCs w:val="24"/>
        </w:rPr>
        <w:t>In fact</w:t>
      </w:r>
      <w:r w:rsidR="000D6B65">
        <w:rPr>
          <w:szCs w:val="24"/>
        </w:rPr>
        <w:t xml:space="preserve">, </w:t>
      </w:r>
      <w:r w:rsidR="008F4D74">
        <w:rPr>
          <w:szCs w:val="24"/>
        </w:rPr>
        <w:t xml:space="preserve">For </w:t>
      </w:r>
      <w:r w:rsidR="00204D89">
        <w:rPr>
          <w:szCs w:val="24"/>
        </w:rPr>
        <w:t>IHN</w:t>
      </w:r>
      <w:r w:rsidR="008F4D74">
        <w:rPr>
          <w:szCs w:val="24"/>
        </w:rPr>
        <w:t xml:space="preserve">-related traits, </w:t>
      </w:r>
      <w:r w:rsidR="00B52175">
        <w:rPr>
          <w:szCs w:val="24"/>
        </w:rPr>
        <w:t xml:space="preserve">three </w:t>
      </w:r>
      <w:r w:rsidR="008F4D74">
        <w:rPr>
          <w:szCs w:val="24"/>
        </w:rPr>
        <w:t>QTL w</w:t>
      </w:r>
      <w:r w:rsidR="00B23BED">
        <w:rPr>
          <w:szCs w:val="24"/>
        </w:rPr>
        <w:t>ere</w:t>
      </w:r>
      <w:r w:rsidR="008F4D74">
        <w:rPr>
          <w:szCs w:val="24"/>
        </w:rPr>
        <w:t xml:space="preserve"> identified on LG 5</w:t>
      </w:r>
      <w:r w:rsidR="00B23BED">
        <w:rPr>
          <w:szCs w:val="24"/>
        </w:rPr>
        <w:t>, one</w:t>
      </w:r>
      <w:r w:rsidR="008F4D74">
        <w:rPr>
          <w:szCs w:val="24"/>
        </w:rPr>
        <w:t xml:space="preserve"> for </w:t>
      </w:r>
      <w:r w:rsidR="00B23BED">
        <w:rPr>
          <w:szCs w:val="24"/>
        </w:rPr>
        <w:t xml:space="preserve">each </w:t>
      </w:r>
      <w:r w:rsidR="00B52175">
        <w:rPr>
          <w:szCs w:val="24"/>
        </w:rPr>
        <w:t xml:space="preserve">NS08, </w:t>
      </w:r>
      <w:r w:rsidR="008F4D74">
        <w:rPr>
          <w:szCs w:val="24"/>
        </w:rPr>
        <w:t>NI07 and NI08</w:t>
      </w:r>
      <w:r w:rsidR="00B23BED">
        <w:rPr>
          <w:szCs w:val="24"/>
        </w:rPr>
        <w:t>,</w:t>
      </w:r>
      <w:r w:rsidR="008F4D74">
        <w:rPr>
          <w:szCs w:val="24"/>
        </w:rPr>
        <w:t xml:space="preserve"> using REMIM</w:t>
      </w:r>
      <w:r w:rsidR="00B23BED">
        <w:rPr>
          <w:szCs w:val="24"/>
        </w:rPr>
        <w:t xml:space="preserve">. </w:t>
      </w:r>
      <w:r w:rsidR="008F4D74">
        <w:rPr>
          <w:szCs w:val="24"/>
        </w:rPr>
        <w:t>FEIM identified a</w:t>
      </w:r>
      <w:r w:rsidR="00B52175">
        <w:rPr>
          <w:szCs w:val="24"/>
        </w:rPr>
        <w:t>n additional</w:t>
      </w:r>
      <w:r w:rsidR="008F4D74">
        <w:rPr>
          <w:szCs w:val="24"/>
        </w:rPr>
        <w:t xml:space="preserve"> significant QTL on LG 5 for NI</w:t>
      </w:r>
      <w:r w:rsidR="00B52175">
        <w:rPr>
          <w:szCs w:val="24"/>
        </w:rPr>
        <w:t>14</w:t>
      </w:r>
      <w:r w:rsidR="0084688C">
        <w:rPr>
          <w:szCs w:val="24"/>
        </w:rPr>
        <w:t xml:space="preserve"> (</w:t>
      </w:r>
      <w:r w:rsidR="0084688C" w:rsidRPr="0084688C">
        <w:rPr>
          <w:szCs w:val="24"/>
        </w:rPr>
        <w:t xml:space="preserve">see </w:t>
      </w:r>
      <w:r w:rsidR="0084688C" w:rsidRPr="0084688C">
        <w:rPr>
          <w:szCs w:val="24"/>
        </w:rPr>
        <w:fldChar w:fldCharType="begin"/>
      </w:r>
      <w:r w:rsidR="0084688C" w:rsidRPr="0084688C">
        <w:rPr>
          <w:szCs w:val="24"/>
        </w:rPr>
        <w:instrText xml:space="preserve"> REF _Ref31389971 \h  \* MERGEFORMAT </w:instrText>
      </w:r>
      <w:r w:rsidR="0084688C" w:rsidRPr="0084688C">
        <w:rPr>
          <w:szCs w:val="24"/>
        </w:rPr>
      </w:r>
      <w:r w:rsidR="0084688C" w:rsidRPr="0084688C">
        <w:rPr>
          <w:szCs w:val="24"/>
        </w:rPr>
        <w:fldChar w:fldCharType="separate"/>
      </w:r>
      <w:r w:rsidR="0084688C" w:rsidRPr="0084688C">
        <w:t>Supplementary Table S</w:t>
      </w:r>
      <w:r w:rsidR="0084688C" w:rsidRPr="0084688C">
        <w:rPr>
          <w:noProof/>
        </w:rPr>
        <w:t>3</w:t>
      </w:r>
      <w:r w:rsidR="0084688C" w:rsidRPr="0084688C">
        <w:rPr>
          <w:szCs w:val="24"/>
        </w:rPr>
        <w:fldChar w:fldCharType="end"/>
      </w:r>
      <w:r w:rsidR="0084688C" w:rsidRPr="0084688C">
        <w:rPr>
          <w:szCs w:val="24"/>
        </w:rPr>
        <w:t xml:space="preserve"> and </w:t>
      </w:r>
      <w:r w:rsidR="0084688C" w:rsidRPr="0084688C">
        <w:rPr>
          <w:szCs w:val="24"/>
        </w:rPr>
        <w:fldChar w:fldCharType="begin"/>
      </w:r>
      <w:r w:rsidR="0084688C" w:rsidRPr="0084688C">
        <w:rPr>
          <w:szCs w:val="24"/>
        </w:rPr>
        <w:instrText xml:space="preserve"> REF _Ref31360153 \h  \* MERGEFORMAT </w:instrText>
      </w:r>
      <w:r w:rsidR="0084688C" w:rsidRPr="0084688C">
        <w:rPr>
          <w:szCs w:val="24"/>
        </w:rPr>
      </w:r>
      <w:r w:rsidR="0084688C" w:rsidRPr="0084688C">
        <w:rPr>
          <w:szCs w:val="24"/>
        </w:rPr>
        <w:fldChar w:fldCharType="separate"/>
      </w:r>
      <w:r w:rsidR="00285406" w:rsidRPr="00285406">
        <w:t>Supplementary Figure S7</w:t>
      </w:r>
      <w:r w:rsidR="0084688C" w:rsidRPr="0084688C">
        <w:rPr>
          <w:szCs w:val="24"/>
        </w:rPr>
        <w:fldChar w:fldCharType="end"/>
      </w:r>
      <w:r w:rsidR="0084688C">
        <w:rPr>
          <w:szCs w:val="24"/>
        </w:rPr>
        <w:t>)</w:t>
      </w:r>
      <w:r w:rsidR="008F4D74">
        <w:rPr>
          <w:szCs w:val="24"/>
        </w:rPr>
        <w:t xml:space="preserve">. </w:t>
      </w:r>
      <w:r w:rsidR="005D178D">
        <w:rPr>
          <w:szCs w:val="24"/>
        </w:rPr>
        <w:t xml:space="preserve">Previously, </w:t>
      </w:r>
      <w:r w:rsidR="008F4D74">
        <w:rPr>
          <w:szCs w:val="24"/>
        </w:rPr>
        <w:t xml:space="preserve">IHN-related QTL had been reported as suggestive only </w:t>
      </w:r>
      <w:r w:rsidR="008F4D74">
        <w:rPr>
          <w:szCs w:val="24"/>
        </w:rPr>
        <w:fldChar w:fldCharType="begin" w:fldLock="1"/>
      </w:r>
      <w:r w:rsidR="00320858">
        <w:rPr>
          <w:szCs w:val="24"/>
        </w:rPr>
        <w:instrText>ADDIN CSL_CITATION {"citationItems":[{"id":"ITEM-1","itemData":{"DOI":"10.1007/s00122-017-2941-1","ISSN":"00405752","abstract":"A tetraploid potato population was mapped for internal heat necrosis (IHN) using the Infinium ® 8303 potato SNP array, and QTL for IHN were identified on chromosomes 1, 5, 9 and 12 that explained 28.21{%} of the variation for incidence and 25.3{%} of the variation for severity. This research represents a significant step forward in our understanding of IHN, and sets the stage for future research focused on testing the utility of these markers in additional breeding populations. ","author":[{"dropping-particle":"","family":"Schumann","given":"Mitchell J.","non-dropping-particle":"","parse-names":false,"suffix":""},{"dropping-particle":"","family":"Zeng","given":"Zhao Bang","non-dropping-particle":"","parse-names":false,"suffix":""},{"dropping-particle":"","family":"Clough","given":"Mark E.","non-dropping-particle":"","parse-names":false,"suffix":""},{"dropping-particle":"","family":"Yencho","given":"G. Craig","non-dropping-particle":"","parse-names":false,"suffix":""}],"container-title":"Theoretical and Applied Genetics","id":"ITEM-1","issue":"10","issued":{"date-parts":[["2017"]]},"page":"2045-2056","publisher":"Springer Berlin Heidelberg","title":"Linkage map construction and QTL analysis for internal heat necrosis in autotetraploid potato","type":"article-journal","volume":"130"},"uris":["http://www.mendeley.com/documents/?uuid=bbff72ee-bc73-4644-b2c3-35c9077b1263"]}],"mendeley":{"formattedCitation":"(Schumann et al., 2017)","plainTextFormattedCitation":"(Schumann et al., 2017)","previouslyFormattedCitation":"(Schumann et al., 2017)"},"properties":{"noteIndex":0},"schema":"https://github.com/citation-style-language/schema/raw/master/csl-citation.json"}</w:instrText>
      </w:r>
      <w:r w:rsidR="008F4D74">
        <w:rPr>
          <w:szCs w:val="24"/>
        </w:rPr>
        <w:fldChar w:fldCharType="separate"/>
      </w:r>
      <w:r w:rsidR="008F4D74" w:rsidRPr="00B82DDD">
        <w:rPr>
          <w:noProof/>
          <w:szCs w:val="24"/>
        </w:rPr>
        <w:t>(Schumann et al., 2017)</w:t>
      </w:r>
      <w:r w:rsidR="008F4D74">
        <w:rPr>
          <w:szCs w:val="24"/>
        </w:rPr>
        <w:fldChar w:fldCharType="end"/>
      </w:r>
      <w:r w:rsidR="008F4D74">
        <w:rPr>
          <w:szCs w:val="24"/>
        </w:rPr>
        <w:t>, and this difference</w:t>
      </w:r>
      <w:r w:rsidR="004435D4">
        <w:rPr>
          <w:szCs w:val="24"/>
        </w:rPr>
        <w:t xml:space="preserve"> in significance</w:t>
      </w:r>
      <w:r w:rsidR="008F4D74">
        <w:rPr>
          <w:szCs w:val="24"/>
        </w:rPr>
        <w:t xml:space="preserve"> is likely due to an improved map construction.</w:t>
      </w:r>
    </w:p>
    <w:p w14:paraId="1B037208" w14:textId="77777777" w:rsidR="00954F29" w:rsidRDefault="00954F29" w:rsidP="006B0635">
      <w:pPr>
        <w:spacing w:line="480" w:lineRule="auto"/>
        <w:rPr>
          <w:szCs w:val="24"/>
        </w:rPr>
      </w:pPr>
      <w:r>
        <w:rPr>
          <w:szCs w:val="24"/>
        </w:rPr>
        <w:t>Additionally, a major QTL on LG 5 was found to co-locate for SG07 and SG08, while it appeared only as suggestive for SG14 and with no evidence for SG06. However, t</w:t>
      </w:r>
      <w:r w:rsidR="003917F8">
        <w:rPr>
          <w:szCs w:val="24"/>
        </w:rPr>
        <w:t>here was no evidence for QTL for d</w:t>
      </w:r>
      <w:r w:rsidR="006B0635">
        <w:rPr>
          <w:szCs w:val="24"/>
        </w:rPr>
        <w:t>ry matter</w:t>
      </w:r>
      <w:r w:rsidR="003917F8">
        <w:rPr>
          <w:szCs w:val="24"/>
        </w:rPr>
        <w:t>.</w:t>
      </w:r>
      <w:r w:rsidR="006B0635">
        <w:rPr>
          <w:szCs w:val="24"/>
        </w:rPr>
        <w:t xml:space="preserve"> </w:t>
      </w:r>
      <w:r w:rsidR="007F0852" w:rsidRPr="000D6B65">
        <w:rPr>
          <w:szCs w:val="24"/>
        </w:rPr>
        <w:t>Specific gravity</w:t>
      </w:r>
      <w:r w:rsidR="000F3A44" w:rsidRPr="000D6B65">
        <w:rPr>
          <w:szCs w:val="24"/>
        </w:rPr>
        <w:t xml:space="preserve"> and d</w:t>
      </w:r>
      <w:r w:rsidR="007F0852" w:rsidRPr="000D6B65">
        <w:rPr>
          <w:szCs w:val="24"/>
        </w:rPr>
        <w:t>ry matter</w:t>
      </w:r>
      <w:r w:rsidR="000F3A44" w:rsidRPr="00364D83">
        <w:rPr>
          <w:szCs w:val="24"/>
        </w:rPr>
        <w:t xml:space="preserve"> </w:t>
      </w:r>
      <w:r>
        <w:rPr>
          <w:szCs w:val="24"/>
        </w:rPr>
        <w:t xml:space="preserve">are </w:t>
      </w:r>
      <w:r w:rsidR="000F3A44" w:rsidRPr="00364D83">
        <w:rPr>
          <w:szCs w:val="24"/>
        </w:rPr>
        <w:t xml:space="preserve">supposedly related with </w:t>
      </w:r>
      <w:r w:rsidR="00F308D5">
        <w:rPr>
          <w:szCs w:val="24"/>
        </w:rPr>
        <w:t>solid</w:t>
      </w:r>
      <w:r w:rsidR="000F3A44" w:rsidRPr="00364D83">
        <w:rPr>
          <w:szCs w:val="24"/>
        </w:rPr>
        <w:t xml:space="preserve"> content in the tuber.</w:t>
      </w:r>
      <w:r w:rsidR="000F3A44">
        <w:rPr>
          <w:szCs w:val="24"/>
        </w:rPr>
        <w:t xml:space="preserve"> </w:t>
      </w:r>
      <w:r w:rsidR="003917F8">
        <w:rPr>
          <w:szCs w:val="24"/>
        </w:rPr>
        <w:t>In fact</w:t>
      </w:r>
      <w:r w:rsidR="000F3A44">
        <w:rPr>
          <w:szCs w:val="24"/>
        </w:rPr>
        <w:t xml:space="preserve">, </w:t>
      </w:r>
      <w:r w:rsidR="003917F8">
        <w:rPr>
          <w:szCs w:val="24"/>
        </w:rPr>
        <w:t xml:space="preserve">the </w:t>
      </w:r>
      <w:r w:rsidR="000F3A44">
        <w:rPr>
          <w:szCs w:val="24"/>
        </w:rPr>
        <w:t>correlation among</w:t>
      </w:r>
      <w:r w:rsidR="00C701DC">
        <w:rPr>
          <w:szCs w:val="24"/>
        </w:rPr>
        <w:t xml:space="preserve"> their</w:t>
      </w:r>
      <w:r w:rsidR="000F3A44">
        <w:rPr>
          <w:szCs w:val="24"/>
        </w:rPr>
        <w:t xml:space="preserve"> adjusted means were generally high (</w:t>
      </w:r>
      <w:r w:rsidR="006F3413">
        <w:rPr>
          <w:szCs w:val="24"/>
        </w:rPr>
        <w:t>up to 0.81 between DM07 and SG07</w:t>
      </w:r>
      <w:r w:rsidR="00C775DE">
        <w:rPr>
          <w:szCs w:val="24"/>
        </w:rPr>
        <w:t xml:space="preserve">; see </w:t>
      </w:r>
      <w:r w:rsidR="00C775DE" w:rsidRPr="00C775DE">
        <w:rPr>
          <w:szCs w:val="24"/>
        </w:rPr>
        <w:fldChar w:fldCharType="begin"/>
      </w:r>
      <w:r w:rsidR="00C775DE" w:rsidRPr="00C775DE">
        <w:rPr>
          <w:szCs w:val="24"/>
        </w:rPr>
        <w:instrText xml:space="preserve"> REF _Ref31040540 \h  \* MERGEFORMAT </w:instrText>
      </w:r>
      <w:r w:rsidR="00C775DE" w:rsidRPr="00C775DE">
        <w:rPr>
          <w:szCs w:val="24"/>
        </w:rPr>
      </w:r>
      <w:r w:rsidR="00C775DE" w:rsidRPr="00C775DE">
        <w:rPr>
          <w:szCs w:val="24"/>
        </w:rPr>
        <w:fldChar w:fldCharType="separate"/>
      </w:r>
      <w:r w:rsidR="00285406" w:rsidRPr="00285406">
        <w:t>Supplementary Figure S8</w:t>
      </w:r>
      <w:r w:rsidR="00C775DE" w:rsidRPr="00C775DE">
        <w:rPr>
          <w:szCs w:val="24"/>
        </w:rPr>
        <w:fldChar w:fldCharType="end"/>
      </w:r>
      <w:r w:rsidR="00C775DE">
        <w:rPr>
          <w:szCs w:val="24"/>
        </w:rPr>
        <w:t xml:space="preserve"> and </w:t>
      </w:r>
      <w:r w:rsidR="00C775DE" w:rsidRPr="00C775DE">
        <w:rPr>
          <w:szCs w:val="24"/>
        </w:rPr>
        <w:fldChar w:fldCharType="begin"/>
      </w:r>
      <w:r w:rsidR="00C775DE" w:rsidRPr="00C775DE">
        <w:rPr>
          <w:szCs w:val="24"/>
        </w:rPr>
        <w:instrText xml:space="preserve"> REF _Ref30696626 \h  \* MERGEFORMAT </w:instrText>
      </w:r>
      <w:r w:rsidR="00C775DE" w:rsidRPr="00C775DE">
        <w:rPr>
          <w:szCs w:val="24"/>
        </w:rPr>
      </w:r>
      <w:r w:rsidR="00C775DE" w:rsidRPr="00C775DE">
        <w:rPr>
          <w:szCs w:val="24"/>
        </w:rPr>
        <w:fldChar w:fldCharType="separate"/>
      </w:r>
      <w:r w:rsidR="00C775DE" w:rsidRPr="00C775DE">
        <w:t>Supplementary File S</w:t>
      </w:r>
      <w:r w:rsidR="00C775DE" w:rsidRPr="00C775DE">
        <w:rPr>
          <w:noProof/>
        </w:rPr>
        <w:t>2</w:t>
      </w:r>
      <w:r w:rsidR="00C775DE" w:rsidRPr="00C775DE">
        <w:rPr>
          <w:szCs w:val="24"/>
        </w:rPr>
        <w:fldChar w:fldCharType="end"/>
      </w:r>
      <w:r w:rsidR="000F3A44">
        <w:rPr>
          <w:szCs w:val="24"/>
        </w:rPr>
        <w:t>)</w:t>
      </w:r>
      <w:r w:rsidR="00D33972">
        <w:rPr>
          <w:szCs w:val="24"/>
        </w:rPr>
        <w:t xml:space="preserve">, </w:t>
      </w:r>
      <w:r w:rsidR="003917F8">
        <w:rPr>
          <w:szCs w:val="24"/>
        </w:rPr>
        <w:t>but the lack of co-located QTL limit</w:t>
      </w:r>
      <w:r w:rsidR="008247C7">
        <w:rPr>
          <w:szCs w:val="24"/>
        </w:rPr>
        <w:t>ed</w:t>
      </w:r>
      <w:r w:rsidR="003917F8">
        <w:rPr>
          <w:szCs w:val="24"/>
        </w:rPr>
        <w:t xml:space="preserve"> any conclusions regarding</w:t>
      </w:r>
      <w:r>
        <w:rPr>
          <w:szCs w:val="24"/>
        </w:rPr>
        <w:t xml:space="preserve"> any</w:t>
      </w:r>
      <w:r w:rsidR="003917F8">
        <w:rPr>
          <w:szCs w:val="24"/>
        </w:rPr>
        <w:t xml:space="preserve"> shared genetic control</w:t>
      </w:r>
      <w:r w:rsidR="00D33972">
        <w:rPr>
          <w:szCs w:val="24"/>
        </w:rPr>
        <w:t xml:space="preserve">. It is worth to mention that </w:t>
      </w:r>
      <w:r w:rsidR="008224DC">
        <w:rPr>
          <w:szCs w:val="24"/>
        </w:rPr>
        <w:t xml:space="preserve">their </w:t>
      </w:r>
      <w:r w:rsidR="00D33972">
        <w:rPr>
          <w:szCs w:val="24"/>
        </w:rPr>
        <w:t>broad-sense heritabilit</w:t>
      </w:r>
      <w:r w:rsidR="003917F8">
        <w:rPr>
          <w:szCs w:val="24"/>
        </w:rPr>
        <w:t>y values</w:t>
      </w:r>
      <w:r w:rsidR="00D33972">
        <w:rPr>
          <w:szCs w:val="24"/>
        </w:rPr>
        <w:t xml:space="preserve"> </w:t>
      </w:r>
      <w:r w:rsidR="00BB28C9">
        <w:rPr>
          <w:szCs w:val="24"/>
        </w:rPr>
        <w:t>(</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2</m:t>
            </m:r>
          </m:sup>
        </m:sSup>
      </m:oMath>
      <w:r w:rsidR="00BB28C9">
        <w:rPr>
          <w:szCs w:val="24"/>
        </w:rPr>
        <w:t xml:space="preserve">) </w:t>
      </w:r>
      <w:r w:rsidR="00D33972">
        <w:rPr>
          <w:szCs w:val="24"/>
        </w:rPr>
        <w:t>differed greatly</w:t>
      </w:r>
      <w:r w:rsidR="002A6F92">
        <w:rPr>
          <w:szCs w:val="24"/>
        </w:rPr>
        <w:t xml:space="preserve"> (</w:t>
      </w:r>
      <w:r w:rsidR="00D33972">
        <w:rPr>
          <w:szCs w:val="24"/>
        </w:rPr>
        <w:t>0.39 for DM and 0.81 for SG</w:t>
      </w:r>
      <w:r w:rsidR="002A6F92">
        <w:rPr>
          <w:szCs w:val="24"/>
        </w:rPr>
        <w:t>)</w:t>
      </w:r>
      <w:r w:rsidR="006F3413">
        <w:rPr>
          <w:szCs w:val="24"/>
        </w:rPr>
        <w:t xml:space="preserve">, so that </w:t>
      </w:r>
      <w:r w:rsidR="00972F67">
        <w:rPr>
          <w:szCs w:val="24"/>
        </w:rPr>
        <w:t>the ability to detect QTL</w:t>
      </w:r>
      <w:r w:rsidR="005738FF">
        <w:rPr>
          <w:szCs w:val="24"/>
        </w:rPr>
        <w:t xml:space="preserve"> for </w:t>
      </w:r>
      <w:r w:rsidR="006F3413">
        <w:rPr>
          <w:szCs w:val="24"/>
        </w:rPr>
        <w:t>DM may have</w:t>
      </w:r>
      <w:r w:rsidR="001A186B">
        <w:rPr>
          <w:szCs w:val="24"/>
        </w:rPr>
        <w:t xml:space="preserve"> been</w:t>
      </w:r>
      <w:r w:rsidR="006F3413">
        <w:rPr>
          <w:szCs w:val="24"/>
        </w:rPr>
        <w:t xml:space="preserve"> </w:t>
      </w:r>
      <w:r w:rsidR="005738FF">
        <w:rPr>
          <w:szCs w:val="24"/>
        </w:rPr>
        <w:t xml:space="preserve">affected </w:t>
      </w:r>
      <w:r w:rsidR="00F43103">
        <w:rPr>
          <w:szCs w:val="24"/>
        </w:rPr>
        <w:t xml:space="preserve">because </w:t>
      </w:r>
      <w:r w:rsidR="00BB0B9E">
        <w:rPr>
          <w:szCs w:val="24"/>
        </w:rPr>
        <w:t>smaller</w:t>
      </w:r>
      <w:r w:rsidR="006F3413">
        <w:rPr>
          <w:szCs w:val="24"/>
        </w:rPr>
        <w:t xml:space="preserve"> proportion of the total variance </w:t>
      </w:r>
      <w:r w:rsidR="00C775DE">
        <w:rPr>
          <w:szCs w:val="24"/>
        </w:rPr>
        <w:t>could be</w:t>
      </w:r>
      <w:r w:rsidR="006F3413">
        <w:rPr>
          <w:szCs w:val="24"/>
        </w:rPr>
        <w:t xml:space="preserve"> attributed to genetic variance</w:t>
      </w:r>
      <w:r w:rsidR="00D33972">
        <w:rPr>
          <w:szCs w:val="24"/>
        </w:rPr>
        <w:t>.</w:t>
      </w:r>
      <w:r w:rsidR="00880501">
        <w:rPr>
          <w:szCs w:val="24"/>
        </w:rPr>
        <w:t xml:space="preserve"> </w:t>
      </w:r>
      <w:r w:rsidR="00426F30">
        <w:rPr>
          <w:szCs w:val="24"/>
        </w:rPr>
        <w:t>Other mapping populations have revealed QTL on LG 5 for DM (</w:t>
      </w:r>
      <w:r w:rsidR="00880501" w:rsidRPr="00880501">
        <w:rPr>
          <w:szCs w:val="24"/>
        </w:rPr>
        <w:t>12601ab1</w:t>
      </w:r>
      <w:r w:rsidR="00880501">
        <w:rPr>
          <w:szCs w:val="24"/>
        </w:rPr>
        <w:t xml:space="preserve"> </w:t>
      </w:r>
      <w:r w:rsidR="00880501">
        <w:rPr>
          <w:rFonts w:cs="Times New Roman"/>
          <w:szCs w:val="24"/>
        </w:rPr>
        <w:t>×</w:t>
      </w:r>
      <w:r w:rsidR="00880501">
        <w:rPr>
          <w:szCs w:val="24"/>
        </w:rPr>
        <w:t xml:space="preserve"> </w:t>
      </w:r>
      <w:r w:rsidR="003A14D3">
        <w:rPr>
          <w:szCs w:val="24"/>
        </w:rPr>
        <w:t>‘</w:t>
      </w:r>
      <w:r w:rsidR="00880501" w:rsidRPr="00880501">
        <w:rPr>
          <w:szCs w:val="24"/>
        </w:rPr>
        <w:t>Stirling</w:t>
      </w:r>
      <w:r w:rsidR="003A14D3">
        <w:rPr>
          <w:szCs w:val="24"/>
        </w:rPr>
        <w:t>’</w:t>
      </w:r>
      <w:r w:rsidR="00426F30">
        <w:rPr>
          <w:szCs w:val="24"/>
        </w:rPr>
        <w:t xml:space="preserve">, </w:t>
      </w:r>
      <m:oMath>
        <m:r>
          <w:rPr>
            <w:rFonts w:ascii="Cambria Math" w:hAnsi="Cambria Math"/>
            <w:szCs w:val="24"/>
          </w:rPr>
          <m:t>n=227</m:t>
        </m:r>
      </m:oMath>
      <w:r w:rsidR="00880501">
        <w:rPr>
          <w:szCs w:val="24"/>
        </w:rPr>
        <w:t xml:space="preserve">) </w:t>
      </w:r>
      <w:r w:rsidR="00426F30">
        <w:rPr>
          <w:szCs w:val="24"/>
        </w:rPr>
        <w:fldChar w:fldCharType="begin" w:fldLock="1"/>
      </w:r>
      <w:r w:rsidR="00426F30">
        <w:rPr>
          <w:szCs w:val="24"/>
        </w:rPr>
        <w:instrText>ADDIN CSL_CITATION {"citationItems":[{"id":"ITEM-1","itemData":{"DOI":"10.1007/s00122-007-0659-1","ISSN":"0040-5752","author":[{"dropping-particle":"","family":"Bradshaw","given":"John E","non-dropping-particle":"","parse-names":false,"suffix":""},{"dropping-particle":"","family":"Hackett","given":"Christine A.","non-dropping-particle":"","parse-names":false,"suffix":""},{"dropping-particle":"","family":"Pande","given":"Barnaly","non-dropping-particle":"","parse-names":false,"suffix":""},{"dropping-particle":"","family":"Waugh","given":"Robbie","non-dropping-particle":"","parse-names":false,"suffix":""},{"dropping-particle":"","family":"Bryan","given":"Glenn J","non-dropping-particle":"","parse-names":false,"suffix":""}],"container-title":"Theoretical and Applied Genetics","id":"ITEM-1","issue":"2","issued":{"date-parts":[["2008"]]},"page":"193-211","title":"QTL mapping of yield, agronomic and quality traits in tetraploid potato (Solanum tuberosum subsp. tuberosum)","type":"article-journal","volume":"116"},"uris":["http://www.mendeley.com/documents/?uuid=8c882217-febf-494e-9be1-280f0716a9d8"]}],"mendeley":{"formattedCitation":"(Bradshaw et al., 2008)","plainTextFormattedCitation":"(Bradshaw et al., 2008)","previouslyFormattedCitation":"(Bradshaw et al., 2008)"},"properties":{"noteIndex":0},"schema":"https://github.com/citation-style-language/schema/raw/master/csl-citation.json"}</w:instrText>
      </w:r>
      <w:r w:rsidR="00426F30">
        <w:rPr>
          <w:szCs w:val="24"/>
        </w:rPr>
        <w:fldChar w:fldCharType="separate"/>
      </w:r>
      <w:r w:rsidR="00426F30" w:rsidRPr="00880501">
        <w:rPr>
          <w:noProof/>
          <w:szCs w:val="24"/>
        </w:rPr>
        <w:t>(Bradshaw et al., 2008)</w:t>
      </w:r>
      <w:r w:rsidR="00426F30">
        <w:rPr>
          <w:szCs w:val="24"/>
        </w:rPr>
        <w:fldChar w:fldCharType="end"/>
      </w:r>
      <w:r w:rsidR="00426F30">
        <w:rPr>
          <w:szCs w:val="24"/>
        </w:rPr>
        <w:t xml:space="preserve"> and SG </w:t>
      </w:r>
      <w:r w:rsidR="00426F30">
        <w:rPr>
          <w:szCs w:val="24"/>
        </w:rPr>
        <w:fldChar w:fldCharType="begin" w:fldLock="1"/>
      </w:r>
      <w:r w:rsidR="00747BF7">
        <w:rPr>
          <w:szCs w:val="24"/>
        </w:rPr>
        <w:instrText>ADDIN CSL_CITATION {"citationItems":[{"id":"ITEM-1","itemData":{"DOI":"10.2135/cropsci2014.10.0745","ISSN":"14350653","abstract":"Genetic maps now can be constructed using thousands of genomewide single nucleotide polymorphisms (SNPs) for identification of markers closely associated with agronomic traits. A diploid mapping population for potato (Solanum tuberosum L.) was developed from a pseudo-testcross between a homozygous line S. tuberosum Group Phureja DM 1-3 516 R44 and a heterozygous outcrossing S. tuberosum Group Tuberosum clone, RH89-039-16. The population of 96 individuals was evaluated for seven traits in two consecutive years (2012 and 2013). Yield (total tuber yield [TTY], average tuber weight [ATW], and number of tubers per plant [TS]), food quality (specific gravity [SPGR]), and plant development traits (vigor, maturity [Mat], and tuber end rot [TER]) were studied. Sixteen different quantitative trait loci (QTL) were identified. A QTL with major effects at 11.9 cM corresponding to 3.7 Mb on chromosome V of potato genome assembly explained between 20.3 and 75.7% of variance for TS, ATW, vigor, Mat, and TER. For TTY, ATW and SPGR, the QTL was detected at 6.4 and 12.9 cM. The other 15 QTL were located on chromosomes I, II, III, IV, V, VI, IX, X, and XII. In general, the results confirmed QTL previously identified for yield, SPGR, and Mat in diploid and tetraploid populations. The Infinium 8303 Potato Array provides an efficient means of scoring genomewide markers for constructing high-resolution genetic maps and thereby facilitates identification of genomic regions closely associated with genes coding for agronomic traits of interest.","author":[{"dropping-particle":"","family":"Manrique-Carpintero","given":"Norma C.","non-dropping-particle":"","parse-names":false,"suffix":""},{"dropping-particle":"","family":"Coombs","given":"Joseph J.","non-dropping-particle":"","parse-names":false,"suffix":""},{"dropping-particle":"","family":"Cui","given":"Yuehua","non-dropping-particle":"","parse-names":false,"suffix":""},{"dropping-particle":"","family":"Veilleux","given":"Richard E.","non-dropping-particle":"","parse-names":false,"suffix":""},{"dropping-particle":"","family":"Robin Buell","given":"C.","non-dropping-particle":"","parse-names":false,"suffix":""},{"dropping-particle":"","family":"Douches","given":"David","non-dropping-particle":"","parse-names":false,"suffix":""}],"container-title":"Crop Science","id":"ITEM-1","issue":"6","issued":{"date-parts":[["2015"]]},"page":"2566-2579","title":"Genetic map and QTL analysis of agronomic traits in a diploid potato population using single nucleotide polymorphism markers","type":"article-journal","volume":"55"},"uris":["http://www.mendeley.com/documents/?uuid=1840dd0e-b200-448d-b21f-662e9f53e744"]}],"mendeley":{"formattedCitation":"(Manrique-Carpintero et al., 2015)","plainTextFormattedCitation":"(Manrique-Carpintero et al., 2015)","previouslyFormattedCitation":"(Manrique-Carpintero et al., 2015)"},"properties":{"noteIndex":0},"schema":"https://github.com/citation-style-language/schema/raw/master/csl-citation.json"}</w:instrText>
      </w:r>
      <w:r w:rsidR="00426F30">
        <w:rPr>
          <w:szCs w:val="24"/>
        </w:rPr>
        <w:fldChar w:fldCharType="separate"/>
      </w:r>
      <w:r w:rsidR="00426F30" w:rsidRPr="00426F30">
        <w:rPr>
          <w:noProof/>
          <w:szCs w:val="24"/>
        </w:rPr>
        <w:t>(Manrique-Carpintero et al., 2015)</w:t>
      </w:r>
      <w:r w:rsidR="00426F30">
        <w:rPr>
          <w:szCs w:val="24"/>
        </w:rPr>
        <w:fldChar w:fldCharType="end"/>
      </w:r>
      <w:r w:rsidR="00426F30">
        <w:rPr>
          <w:szCs w:val="24"/>
        </w:rPr>
        <w:t>, w</w:t>
      </w:r>
      <w:r w:rsidR="0072690C">
        <w:rPr>
          <w:szCs w:val="24"/>
        </w:rPr>
        <w:t>here</w:t>
      </w:r>
      <w:r w:rsidR="00426F30">
        <w:rPr>
          <w:szCs w:val="24"/>
        </w:rPr>
        <w:t xml:space="preserve"> </w:t>
      </w:r>
      <w:r w:rsidR="0072690C">
        <w:rPr>
          <w:szCs w:val="24"/>
        </w:rPr>
        <w:t xml:space="preserve">somewhat distinct </w:t>
      </w:r>
      <w:r w:rsidR="00426F30">
        <w:rPr>
          <w:szCs w:val="24"/>
        </w:rPr>
        <w:t xml:space="preserve">heritability </w:t>
      </w:r>
      <w:r w:rsidR="0072690C">
        <w:rPr>
          <w:szCs w:val="24"/>
        </w:rPr>
        <w:t>values</w:t>
      </w:r>
      <w:r w:rsidR="00204D89">
        <w:rPr>
          <w:szCs w:val="24"/>
        </w:rPr>
        <w:t xml:space="preserve"> were found</w:t>
      </w:r>
      <w:r w:rsidR="0072690C">
        <w:rPr>
          <w:szCs w:val="24"/>
        </w:rPr>
        <w:t xml:space="preserve"> (</w:t>
      </w:r>
      <w:r w:rsidR="00426F30">
        <w:rPr>
          <w:szCs w:val="24"/>
        </w:rPr>
        <w:t xml:space="preserve">0.81 </w:t>
      </w:r>
      <w:r w:rsidR="0072690C">
        <w:rPr>
          <w:szCs w:val="24"/>
        </w:rPr>
        <w:t xml:space="preserve">for DM </w:t>
      </w:r>
      <w:r w:rsidR="00426F30">
        <w:rPr>
          <w:szCs w:val="24"/>
        </w:rPr>
        <w:t>and 0.46</w:t>
      </w:r>
      <w:r w:rsidR="0072690C">
        <w:rPr>
          <w:szCs w:val="24"/>
        </w:rPr>
        <w:t xml:space="preserve"> for SG)</w:t>
      </w:r>
      <w:r w:rsidR="00880501" w:rsidRPr="00880501">
        <w:rPr>
          <w:szCs w:val="24"/>
        </w:rPr>
        <w:t>.</w:t>
      </w:r>
      <w:r w:rsidR="00DE5C18">
        <w:rPr>
          <w:szCs w:val="24"/>
        </w:rPr>
        <w:t xml:space="preserve"> </w:t>
      </w:r>
    </w:p>
    <w:p w14:paraId="7A4F75DB" w14:textId="2F80BADF" w:rsidR="007F0852" w:rsidRDefault="003917F8" w:rsidP="006B0635">
      <w:pPr>
        <w:spacing w:line="480" w:lineRule="auto"/>
        <w:rPr>
          <w:szCs w:val="24"/>
        </w:rPr>
      </w:pPr>
      <w:r>
        <w:rPr>
          <w:szCs w:val="24"/>
        </w:rPr>
        <w:t xml:space="preserve">Skin texture was a trait which diverged the most from the other traits regarding QTL locations, specifically for not showing enough statistical evidence </w:t>
      </w:r>
      <w:r w:rsidR="00972F67">
        <w:rPr>
          <w:szCs w:val="24"/>
        </w:rPr>
        <w:t xml:space="preserve">for QTL </w:t>
      </w:r>
      <w:r>
        <w:rPr>
          <w:szCs w:val="24"/>
        </w:rPr>
        <w:t>on LG 5 (</w:t>
      </w:r>
      <w:r w:rsidRPr="00C775DE">
        <w:rPr>
          <w:szCs w:val="24"/>
        </w:rPr>
        <w:t>see</w:t>
      </w:r>
      <w:r>
        <w:rPr>
          <w:szCs w:val="24"/>
        </w:rPr>
        <w:t xml:space="preserve"> </w:t>
      </w:r>
      <w:r w:rsidRPr="00C775DE">
        <w:rPr>
          <w:szCs w:val="24"/>
        </w:rPr>
        <w:fldChar w:fldCharType="begin"/>
      </w:r>
      <w:r w:rsidRPr="00C775DE">
        <w:rPr>
          <w:szCs w:val="24"/>
        </w:rPr>
        <w:instrText xml:space="preserve"> REF _Ref30869459 \h  \* MERGEFORMAT </w:instrText>
      </w:r>
      <w:r w:rsidRPr="00C775DE">
        <w:rPr>
          <w:szCs w:val="24"/>
        </w:rPr>
      </w:r>
      <w:r w:rsidRPr="00C775DE">
        <w:rPr>
          <w:szCs w:val="24"/>
        </w:rPr>
        <w:fldChar w:fldCharType="separate"/>
      </w:r>
      <w:r w:rsidR="00285406" w:rsidRPr="00285406">
        <w:t>Supplementary Figure S6</w:t>
      </w:r>
      <w:r w:rsidRPr="00C775DE">
        <w:rPr>
          <w:szCs w:val="24"/>
        </w:rPr>
        <w:fldChar w:fldCharType="end"/>
      </w:r>
      <w:r>
        <w:rPr>
          <w:szCs w:val="24"/>
        </w:rPr>
        <w:t xml:space="preserve">). </w:t>
      </w:r>
      <w:r w:rsidR="003A14D3">
        <w:rPr>
          <w:szCs w:val="24"/>
        </w:rPr>
        <w:t xml:space="preserve">In diploid potatoes, skin texture is believed to be controlled by three loci </w:t>
      </w:r>
      <w:r w:rsidR="003A14D3">
        <w:rPr>
          <w:szCs w:val="24"/>
        </w:rPr>
        <w:fldChar w:fldCharType="begin" w:fldLock="1"/>
      </w:r>
      <w:r w:rsidR="004667A4">
        <w:rPr>
          <w:szCs w:val="24"/>
        </w:rPr>
        <w:instrText>ADDIN CSL_CITATION {"citationItems":[{"id":"ITEM-1","itemData":{"abstract":"A genetic analysis of the russet trait was made of 22 progenies from cultivated diploid parents. The observed segregation ratios fit a hypothesis of complementary action by three indepen- dently segregating dominant genes. No differences were found between reciprocal crosses. The genotypes of nine russet and eight nonrusset parents were determined.","author":[{"dropping-particle":"","family":"Jong","given":"H.","non-dropping-particle":"","parse-names":false,"suffix":""}],"container-title":"Potato Research","id":"ITEM-1","issue":"3","issued":{"date-parts":[["1981"]]},"page":"309-313","title":"Inheritance of russeting in cultivated diploid potatoes","type":"article-journal","volume":"24"},"uris":["http://www.mendeley.com/documents/?uuid=8c4e45b6-47da-4007-a4cc-7de5bcee8e64"]}],"mendeley":{"formattedCitation":"(Jong, 1981)","plainTextFormattedCitation":"(Jong, 1981)","previouslyFormattedCitation":"(Jong, 1981)"},"properties":{"noteIndex":0},"schema":"https://github.com/citation-style-language/schema/raw/master/csl-citation.json"}</w:instrText>
      </w:r>
      <w:r w:rsidR="003A14D3">
        <w:rPr>
          <w:szCs w:val="24"/>
        </w:rPr>
        <w:fldChar w:fldCharType="separate"/>
      </w:r>
      <w:r w:rsidR="003A14D3" w:rsidRPr="003A14D3">
        <w:rPr>
          <w:noProof/>
          <w:szCs w:val="24"/>
        </w:rPr>
        <w:t>(Jong, 1981)</w:t>
      </w:r>
      <w:r w:rsidR="003A14D3">
        <w:rPr>
          <w:szCs w:val="24"/>
        </w:rPr>
        <w:fldChar w:fldCharType="end"/>
      </w:r>
      <w:r w:rsidR="0072690C">
        <w:rPr>
          <w:szCs w:val="24"/>
        </w:rPr>
        <w:t xml:space="preserve">. In our B2721 population, </w:t>
      </w:r>
      <w:r w:rsidR="003A14D3">
        <w:rPr>
          <w:szCs w:val="24"/>
        </w:rPr>
        <w:t xml:space="preserve">we detected </w:t>
      </w:r>
      <w:r>
        <w:rPr>
          <w:szCs w:val="24"/>
        </w:rPr>
        <w:t>two</w:t>
      </w:r>
      <w:r w:rsidR="006B0635">
        <w:rPr>
          <w:szCs w:val="24"/>
        </w:rPr>
        <w:t xml:space="preserve"> </w:t>
      </w:r>
      <w:r w:rsidR="00064FB6">
        <w:rPr>
          <w:szCs w:val="24"/>
        </w:rPr>
        <w:t>QTL (</w:t>
      </w:r>
      <w:r>
        <w:rPr>
          <w:szCs w:val="24"/>
        </w:rPr>
        <w:t xml:space="preserve">one </w:t>
      </w:r>
      <w:r w:rsidR="00064FB6">
        <w:rPr>
          <w:szCs w:val="24"/>
        </w:rPr>
        <w:t>for ST0</w:t>
      </w:r>
      <w:r>
        <w:rPr>
          <w:szCs w:val="24"/>
        </w:rPr>
        <w:t>7</w:t>
      </w:r>
      <w:r w:rsidR="00064FB6">
        <w:rPr>
          <w:szCs w:val="24"/>
        </w:rPr>
        <w:t xml:space="preserve"> </w:t>
      </w:r>
      <w:r>
        <w:rPr>
          <w:szCs w:val="24"/>
        </w:rPr>
        <w:t xml:space="preserve">and </w:t>
      </w:r>
      <w:r w:rsidR="00064FB6">
        <w:rPr>
          <w:szCs w:val="24"/>
        </w:rPr>
        <w:t>ST</w:t>
      </w:r>
      <w:r w:rsidR="008C4EEF">
        <w:rPr>
          <w:szCs w:val="24"/>
        </w:rPr>
        <w:t>0</w:t>
      </w:r>
      <w:r>
        <w:rPr>
          <w:szCs w:val="24"/>
        </w:rPr>
        <w:t>8 each</w:t>
      </w:r>
      <w:r w:rsidR="00064FB6">
        <w:rPr>
          <w:szCs w:val="24"/>
        </w:rPr>
        <w:t xml:space="preserve">), in regions </w:t>
      </w:r>
      <w:r w:rsidR="00CA1833">
        <w:rPr>
          <w:szCs w:val="24"/>
        </w:rPr>
        <w:t xml:space="preserve">on LGs 4 and 9 </w:t>
      </w:r>
      <w:r w:rsidR="00064FB6">
        <w:rPr>
          <w:szCs w:val="24"/>
        </w:rPr>
        <w:t xml:space="preserve">where </w:t>
      </w:r>
      <w:r w:rsidR="00734C56">
        <w:rPr>
          <w:szCs w:val="24"/>
        </w:rPr>
        <w:t>no</w:t>
      </w:r>
      <w:r w:rsidR="00064FB6">
        <w:rPr>
          <w:szCs w:val="24"/>
        </w:rPr>
        <w:t xml:space="preserve"> other trait</w:t>
      </w:r>
      <w:r w:rsidR="00734C56">
        <w:rPr>
          <w:szCs w:val="24"/>
        </w:rPr>
        <w:t>s</w:t>
      </w:r>
      <w:r w:rsidR="00064FB6">
        <w:rPr>
          <w:szCs w:val="24"/>
        </w:rPr>
        <w:t xml:space="preserve"> ha</w:t>
      </w:r>
      <w:r w:rsidR="00734C56">
        <w:rPr>
          <w:szCs w:val="24"/>
        </w:rPr>
        <w:t>ve</w:t>
      </w:r>
      <w:r w:rsidR="00064FB6">
        <w:rPr>
          <w:szCs w:val="24"/>
        </w:rPr>
        <w:t xml:space="preserve"> </w:t>
      </w:r>
      <w:r w:rsidR="00B777B3">
        <w:rPr>
          <w:szCs w:val="24"/>
        </w:rPr>
        <w:t>shown</w:t>
      </w:r>
      <w:r w:rsidR="00064FB6">
        <w:rPr>
          <w:szCs w:val="24"/>
        </w:rPr>
        <w:t xml:space="preserve"> evidence for QTL</w:t>
      </w:r>
      <w:r w:rsidR="006468E1">
        <w:rPr>
          <w:szCs w:val="24"/>
        </w:rPr>
        <w:t xml:space="preserve"> in our study</w:t>
      </w:r>
      <w:r w:rsidR="00064FB6">
        <w:rPr>
          <w:szCs w:val="24"/>
        </w:rPr>
        <w:t>.</w:t>
      </w:r>
      <w:r w:rsidR="00B777B3">
        <w:rPr>
          <w:szCs w:val="24"/>
        </w:rPr>
        <w:t xml:space="preserve"> </w:t>
      </w:r>
      <w:r w:rsidR="00673553">
        <w:rPr>
          <w:szCs w:val="24"/>
        </w:rPr>
        <w:t xml:space="preserve">That is, the </w:t>
      </w:r>
      <w:r w:rsidR="00D51E66">
        <w:rPr>
          <w:szCs w:val="24"/>
        </w:rPr>
        <w:t>apparent</w:t>
      </w:r>
      <w:r w:rsidR="00673553">
        <w:rPr>
          <w:szCs w:val="24"/>
        </w:rPr>
        <w:t xml:space="preserve"> strong correlation observed between ST07 and FM07 of –0.44</w:t>
      </w:r>
      <w:r w:rsidR="008E5939">
        <w:rPr>
          <w:szCs w:val="24"/>
        </w:rPr>
        <w:t xml:space="preserve"> </w:t>
      </w:r>
      <w:r w:rsidR="00673553">
        <w:rPr>
          <w:szCs w:val="24"/>
        </w:rPr>
        <w:t>(</w:t>
      </w:r>
      <m:oMath>
        <m:r>
          <w:rPr>
            <w:rFonts w:ascii="Cambria Math" w:hAnsi="Cambria Math"/>
            <w:szCs w:val="24"/>
          </w:rPr>
          <m:t>p&lt;0.001</m:t>
        </m:r>
      </m:oMath>
      <w:r w:rsidR="00673553">
        <w:rPr>
          <w:szCs w:val="24"/>
        </w:rPr>
        <w:t>)</w:t>
      </w:r>
      <w:r w:rsidR="005738FF">
        <w:rPr>
          <w:szCs w:val="24"/>
        </w:rPr>
        <w:t>, for example,</w:t>
      </w:r>
      <w:r w:rsidR="00673553">
        <w:rPr>
          <w:szCs w:val="24"/>
        </w:rPr>
        <w:t xml:space="preserve"> c</w:t>
      </w:r>
      <w:r w:rsidR="003910D7">
        <w:rPr>
          <w:szCs w:val="24"/>
        </w:rPr>
        <w:t xml:space="preserve">ould </w:t>
      </w:r>
      <w:r w:rsidR="00673553">
        <w:rPr>
          <w:szCs w:val="24"/>
        </w:rPr>
        <w:t xml:space="preserve">not be </w:t>
      </w:r>
      <w:r w:rsidR="00CA1833">
        <w:rPr>
          <w:szCs w:val="24"/>
        </w:rPr>
        <w:lastRenderedPageBreak/>
        <w:t>attributed</w:t>
      </w:r>
      <w:r w:rsidR="00673553">
        <w:rPr>
          <w:szCs w:val="24"/>
        </w:rPr>
        <w:t xml:space="preserve"> to genetics, as correlation between </w:t>
      </w:r>
      <w:r w:rsidR="00B777B3">
        <w:rPr>
          <w:szCs w:val="24"/>
        </w:rPr>
        <w:t xml:space="preserve">QTL-based predicted means </w:t>
      </w:r>
      <w:r w:rsidR="00673553">
        <w:rPr>
          <w:szCs w:val="24"/>
        </w:rPr>
        <w:t>for these two traits was –</w:t>
      </w:r>
      <w:r w:rsidR="0010557E">
        <w:rPr>
          <w:szCs w:val="24"/>
        </w:rPr>
        <w:t>‍</w:t>
      </w:r>
      <w:r w:rsidR="00673553">
        <w:rPr>
          <w:szCs w:val="24"/>
        </w:rPr>
        <w:t>0.</w:t>
      </w:r>
      <w:r w:rsidR="00E346C0">
        <w:rPr>
          <w:szCs w:val="24"/>
        </w:rPr>
        <w:t>07</w:t>
      </w:r>
      <w:r w:rsidR="00673553">
        <w:rPr>
          <w:szCs w:val="24"/>
        </w:rPr>
        <w:t xml:space="preserve"> </w:t>
      </w:r>
      <w:r w:rsidR="00C64F21">
        <w:rPr>
          <w:szCs w:val="24"/>
        </w:rPr>
        <w:t>(</w:t>
      </w:r>
      <m:oMath>
        <m:r>
          <w:rPr>
            <w:rFonts w:ascii="Cambria Math" w:hAnsi="Cambria Math"/>
            <w:szCs w:val="24"/>
          </w:rPr>
          <m:t>p=0.40</m:t>
        </m:r>
      </m:oMath>
      <w:r w:rsidR="00C775DE">
        <w:rPr>
          <w:rFonts w:eastAsiaTheme="minorEastAsia"/>
          <w:szCs w:val="24"/>
        </w:rPr>
        <w:t xml:space="preserve">; see </w:t>
      </w:r>
      <w:r w:rsidR="00C775DE" w:rsidRPr="00C775DE">
        <w:rPr>
          <w:rFonts w:eastAsiaTheme="minorEastAsia"/>
          <w:szCs w:val="24"/>
        </w:rPr>
        <w:fldChar w:fldCharType="begin"/>
      </w:r>
      <w:r w:rsidR="00C775DE" w:rsidRPr="00C775DE">
        <w:rPr>
          <w:rFonts w:eastAsiaTheme="minorEastAsia"/>
          <w:szCs w:val="24"/>
        </w:rPr>
        <w:instrText xml:space="preserve"> REF _Ref31040540 \h  \* MERGEFORMAT </w:instrText>
      </w:r>
      <w:r w:rsidR="00C775DE" w:rsidRPr="00C775DE">
        <w:rPr>
          <w:rFonts w:eastAsiaTheme="minorEastAsia"/>
          <w:szCs w:val="24"/>
        </w:rPr>
      </w:r>
      <w:r w:rsidR="00C775DE" w:rsidRPr="00C775DE">
        <w:rPr>
          <w:rFonts w:eastAsiaTheme="minorEastAsia"/>
          <w:szCs w:val="24"/>
        </w:rPr>
        <w:fldChar w:fldCharType="separate"/>
      </w:r>
      <w:r w:rsidR="00285406" w:rsidRPr="00285406">
        <w:t>Supplementary Figure S8</w:t>
      </w:r>
      <w:r w:rsidR="00C775DE" w:rsidRPr="00C775DE">
        <w:rPr>
          <w:rFonts w:eastAsiaTheme="minorEastAsia"/>
          <w:szCs w:val="24"/>
        </w:rPr>
        <w:fldChar w:fldCharType="end"/>
      </w:r>
      <w:r w:rsidR="00C64F21">
        <w:rPr>
          <w:szCs w:val="24"/>
        </w:rPr>
        <w:t>)</w:t>
      </w:r>
      <w:r w:rsidR="00B777B3">
        <w:rPr>
          <w:szCs w:val="24"/>
        </w:rPr>
        <w:t>.</w:t>
      </w:r>
    </w:p>
    <w:p w14:paraId="4B7820F9" w14:textId="7D130EBE" w:rsidR="00317A42" w:rsidRDefault="00D0212C" w:rsidP="00792158">
      <w:pPr>
        <w:spacing w:line="480" w:lineRule="auto"/>
        <w:rPr>
          <w:szCs w:val="24"/>
        </w:rPr>
      </w:pPr>
      <w:r>
        <w:rPr>
          <w:szCs w:val="24"/>
        </w:rPr>
        <w:t>Two main reasons may have contributed to the relative low QTL discovery in this population. First, cultivar</w:t>
      </w:r>
      <w:r w:rsidR="008247C7">
        <w:rPr>
          <w:szCs w:val="24"/>
        </w:rPr>
        <w:t>s</w:t>
      </w:r>
      <w:r>
        <w:rPr>
          <w:szCs w:val="24"/>
        </w:rPr>
        <w:t xml:space="preserve"> and elite clones, such as those used as B2721 parents, have usually been selected such that alleles </w:t>
      </w:r>
      <w:r w:rsidR="00B044D0">
        <w:rPr>
          <w:szCs w:val="24"/>
        </w:rPr>
        <w:t>for</w:t>
      </w:r>
      <w:r>
        <w:rPr>
          <w:szCs w:val="24"/>
        </w:rPr>
        <w:t xml:space="preserve"> characteristic of interest were led to fixation. For instance, as observed by</w:t>
      </w:r>
      <w:r w:rsidRPr="00BF7843">
        <w:rPr>
          <w:szCs w:val="24"/>
        </w:rPr>
        <w:t xml:space="preserve"> </w:t>
      </w:r>
      <w:r>
        <w:rPr>
          <w:szCs w:val="24"/>
        </w:rPr>
        <w:fldChar w:fldCharType="begin" w:fldLock="1"/>
      </w:r>
      <w:r w:rsidR="005C2E4F">
        <w:rPr>
          <w:szCs w:val="24"/>
        </w:rPr>
        <w:instrText>ADDIN CSL_CITATION {"citationItems":[{"id":"ITEM-1","itemData":{"DOI":"10.1007/s00122-017-2941-1","ISSN":"00405752","abstract":"A tetraploid potato population was mapped for internal heat necrosis (IHN) using the Infinium ® 8303 potato SNP array, and QTL for IHN were identified on chromosomes 1, 5, 9 and 12 that explained 28.21{%} of the variation for incidence and 25.3{%} of the variation for severity. This research represents a significant step forward in our understanding of IHN, and sets the stage for future research focused on testing the utility of these markers in additional breeding populations. ","author":[{"dropping-particle":"","family":"Schumann","given":"Mitchell J.","non-dropping-particle":"","parse-names":false,"suffix":""},{"dropping-particle":"","family":"Zeng","given":"Zhao Bang","non-dropping-particle":"","parse-names":false,"suffix":""},{"dropping-particle":"","family":"Clough","given":"Mark E.","non-dropping-particle":"","parse-names":false,"suffix":""},{"dropping-particle":"","family":"Yencho","given":"G. Craig","non-dropping-particle":"","parse-names":false,"suffix":""}],"container-title":"Theoretical and Applied Genetics","id":"ITEM-1","issue":"10","issued":{"date-parts":[["2017"]]},"page":"2045-2056","publisher":"Springer Berlin Heidelberg","title":"Linkage map construction and QTL analysis for internal heat necrosis in autotetraploid potato","type":"article-journal","volume":"130"},"uris":["http://www.mendeley.com/documents/?uuid=bbff72ee-bc73-4644-b2c3-35c9077b1263"]}],"mendeley":{"formattedCitation":"(Schumann et al., 2017)","manualFormatting":"Schumann et al. (2017)","plainTextFormattedCitation":"(Schumann et al., 2017)","previouslyFormattedCitation":"(Schumann et al., 2017)"},"properties":{"noteIndex":0},"schema":"https://github.com/citation-style-language/schema/raw/master/csl-citation.json"}</w:instrText>
      </w:r>
      <w:r>
        <w:rPr>
          <w:szCs w:val="24"/>
        </w:rPr>
        <w:fldChar w:fldCharType="separate"/>
      </w:r>
      <w:r w:rsidRPr="00D0212C">
        <w:rPr>
          <w:noProof/>
          <w:szCs w:val="24"/>
        </w:rPr>
        <w:t xml:space="preserve">Schumann et al. </w:t>
      </w:r>
      <w:r>
        <w:rPr>
          <w:noProof/>
          <w:szCs w:val="24"/>
        </w:rPr>
        <w:t>(</w:t>
      </w:r>
      <w:r w:rsidRPr="00D0212C">
        <w:rPr>
          <w:noProof/>
          <w:szCs w:val="24"/>
        </w:rPr>
        <w:t>2017)</w:t>
      </w:r>
      <w:r>
        <w:rPr>
          <w:szCs w:val="24"/>
        </w:rPr>
        <w:fldChar w:fldCharType="end"/>
      </w:r>
      <w:r>
        <w:rPr>
          <w:szCs w:val="24"/>
        </w:rPr>
        <w:t>, IHN-related traits were concentrated towards resistance</w:t>
      </w:r>
      <w:r w:rsidR="00C775DE">
        <w:rPr>
          <w:szCs w:val="24"/>
        </w:rPr>
        <w:t xml:space="preserve"> (</w:t>
      </w:r>
      <w:r w:rsidR="00C775DE" w:rsidRPr="00C775DE">
        <w:rPr>
          <w:szCs w:val="24"/>
        </w:rPr>
        <w:fldChar w:fldCharType="begin"/>
      </w:r>
      <w:r w:rsidR="00C775DE" w:rsidRPr="00C775DE">
        <w:rPr>
          <w:szCs w:val="24"/>
        </w:rPr>
        <w:instrText xml:space="preserve"> REF _Ref30449709 \h  \* MERGEFORMAT </w:instrText>
      </w:r>
      <w:r w:rsidR="00C775DE" w:rsidRPr="00C775DE">
        <w:rPr>
          <w:szCs w:val="24"/>
        </w:rPr>
      </w:r>
      <w:r w:rsidR="00C775DE" w:rsidRPr="00C775DE">
        <w:rPr>
          <w:szCs w:val="24"/>
        </w:rPr>
        <w:fldChar w:fldCharType="separate"/>
      </w:r>
      <w:r w:rsidR="00C775DE" w:rsidRPr="00C775DE">
        <w:t xml:space="preserve">Figure </w:t>
      </w:r>
      <w:r w:rsidR="00C775DE" w:rsidRPr="00C775DE">
        <w:rPr>
          <w:noProof/>
        </w:rPr>
        <w:t>1</w:t>
      </w:r>
      <w:r w:rsidR="00C775DE" w:rsidRPr="00C775DE">
        <w:rPr>
          <w:szCs w:val="24"/>
        </w:rPr>
        <w:fldChar w:fldCharType="end"/>
      </w:r>
      <w:r w:rsidR="00285406">
        <w:rPr>
          <w:szCs w:val="24"/>
        </w:rPr>
        <w:t>A</w:t>
      </w:r>
      <w:r w:rsidR="00C775DE">
        <w:rPr>
          <w:szCs w:val="24"/>
        </w:rPr>
        <w:t>)</w:t>
      </w:r>
      <w:r>
        <w:rPr>
          <w:szCs w:val="24"/>
        </w:rPr>
        <w:t xml:space="preserve">. It is likely that </w:t>
      </w:r>
      <w:r w:rsidR="00317A42">
        <w:rPr>
          <w:szCs w:val="24"/>
        </w:rPr>
        <w:t xml:space="preserve">one or </w:t>
      </w:r>
      <w:r w:rsidR="00BB28C9">
        <w:rPr>
          <w:szCs w:val="24"/>
        </w:rPr>
        <w:t xml:space="preserve">a few major loci </w:t>
      </w:r>
      <w:r w:rsidR="009B71EA">
        <w:rPr>
          <w:szCs w:val="24"/>
        </w:rPr>
        <w:t>underlying</w:t>
      </w:r>
      <w:r w:rsidR="00BB28C9">
        <w:rPr>
          <w:szCs w:val="24"/>
        </w:rPr>
        <w:t xml:space="preserve"> </w:t>
      </w:r>
      <w:r w:rsidR="009B71EA">
        <w:rPr>
          <w:szCs w:val="24"/>
        </w:rPr>
        <w:t xml:space="preserve">IHN </w:t>
      </w:r>
      <w:r w:rsidR="00BB28C9">
        <w:rPr>
          <w:szCs w:val="24"/>
        </w:rPr>
        <w:t xml:space="preserve">resistance have their alleles fixed </w:t>
      </w:r>
      <w:r w:rsidR="00455FC2">
        <w:rPr>
          <w:szCs w:val="24"/>
        </w:rPr>
        <w:t xml:space="preserve">within </w:t>
      </w:r>
      <w:r w:rsidR="00317A42">
        <w:rPr>
          <w:szCs w:val="24"/>
        </w:rPr>
        <w:t xml:space="preserve">a </w:t>
      </w:r>
      <w:r w:rsidR="00455FC2">
        <w:rPr>
          <w:szCs w:val="24"/>
        </w:rPr>
        <w:t xml:space="preserve">parent </w:t>
      </w:r>
      <w:r w:rsidR="00317A42">
        <w:rPr>
          <w:szCs w:val="24"/>
        </w:rPr>
        <w:t>(B</w:t>
      </w:r>
      <w:r w:rsidR="00317A42" w:rsidRPr="00497F7D">
        <w:rPr>
          <w:szCs w:val="24"/>
        </w:rPr>
        <w:t>1829-5</w:t>
      </w:r>
      <w:r w:rsidR="00317A42">
        <w:rPr>
          <w:szCs w:val="24"/>
        </w:rPr>
        <w:t xml:space="preserve">) </w:t>
      </w:r>
      <w:r w:rsidR="00B044D0">
        <w:rPr>
          <w:szCs w:val="24"/>
        </w:rPr>
        <w:t xml:space="preserve">or, at least, </w:t>
      </w:r>
      <w:r w:rsidR="00E346C0">
        <w:rPr>
          <w:szCs w:val="24"/>
        </w:rPr>
        <w:t xml:space="preserve">that </w:t>
      </w:r>
      <w:r w:rsidR="00C775DE">
        <w:rPr>
          <w:szCs w:val="24"/>
        </w:rPr>
        <w:t>the</w:t>
      </w:r>
      <w:r w:rsidR="00455FC2">
        <w:rPr>
          <w:szCs w:val="24"/>
        </w:rPr>
        <w:t>se</w:t>
      </w:r>
      <w:r w:rsidR="00251044">
        <w:rPr>
          <w:szCs w:val="24"/>
        </w:rPr>
        <w:t xml:space="preserve"> allele</w:t>
      </w:r>
      <w:r w:rsidR="00C775DE">
        <w:rPr>
          <w:szCs w:val="24"/>
        </w:rPr>
        <w:t xml:space="preserve"> effects do not differ greatly</w:t>
      </w:r>
      <w:r w:rsidR="00B044D0">
        <w:rPr>
          <w:szCs w:val="24"/>
        </w:rPr>
        <w:t xml:space="preserve">, </w:t>
      </w:r>
      <w:r w:rsidR="00E346C0">
        <w:rPr>
          <w:szCs w:val="24"/>
        </w:rPr>
        <w:t>hence</w:t>
      </w:r>
      <w:r w:rsidR="00BB28C9">
        <w:rPr>
          <w:szCs w:val="24"/>
        </w:rPr>
        <w:t xml:space="preserve"> their contribution towards resistance is more or less the same</w:t>
      </w:r>
      <w:r w:rsidR="00E40A43">
        <w:rPr>
          <w:szCs w:val="24"/>
        </w:rPr>
        <w:t>. For</w:t>
      </w:r>
      <w:r w:rsidR="00A33D49">
        <w:rPr>
          <w:szCs w:val="24"/>
        </w:rPr>
        <w:t xml:space="preserve"> the </w:t>
      </w:r>
      <w:r w:rsidR="009B71EA">
        <w:rPr>
          <w:szCs w:val="24"/>
        </w:rPr>
        <w:t>QTL on LG 5</w:t>
      </w:r>
      <w:r w:rsidR="00A33D49">
        <w:rPr>
          <w:szCs w:val="24"/>
        </w:rPr>
        <w:t xml:space="preserve"> for NI08</w:t>
      </w:r>
      <w:r w:rsidR="00E40A43">
        <w:rPr>
          <w:szCs w:val="24"/>
        </w:rPr>
        <w:t>, the</w:t>
      </w:r>
      <w:r w:rsidR="00A33D49">
        <w:rPr>
          <w:szCs w:val="24"/>
        </w:rPr>
        <w:t xml:space="preserve"> allele</w:t>
      </w:r>
      <w:r w:rsidR="00E40A43">
        <w:rPr>
          <w:szCs w:val="24"/>
        </w:rPr>
        <w:t xml:space="preserve"> contribution</w:t>
      </w:r>
      <w:r w:rsidR="00A33D49">
        <w:rPr>
          <w:szCs w:val="24"/>
        </w:rPr>
        <w:t>s to the population mean (</w:t>
      </w:r>
      <w:r w:rsidR="00A420DB">
        <w:rPr>
          <w:szCs w:val="24"/>
        </w:rPr>
        <w:t>~</w:t>
      </w:r>
      <w:r w:rsidR="00A33D49" w:rsidRPr="00A33D49">
        <w:rPr>
          <w:szCs w:val="24"/>
        </w:rPr>
        <w:t>6.</w:t>
      </w:r>
      <w:r w:rsidR="00A33D49">
        <w:rPr>
          <w:szCs w:val="24"/>
        </w:rPr>
        <w:t>1</w:t>
      </w:r>
      <w:r w:rsidR="00C775DE">
        <w:rPr>
          <w:szCs w:val="24"/>
        </w:rPr>
        <w:t>%</w:t>
      </w:r>
      <w:r w:rsidR="00A33D49">
        <w:rPr>
          <w:szCs w:val="24"/>
        </w:rPr>
        <w:t>) were</w:t>
      </w:r>
      <w:r w:rsidR="00E40A43">
        <w:rPr>
          <w:szCs w:val="24"/>
        </w:rPr>
        <w:t xml:space="preserve"> </w:t>
      </w:r>
      <w:r w:rsidR="00E40A43">
        <w:rPr>
          <w:rFonts w:cs="Times New Roman"/>
          <w:szCs w:val="24"/>
        </w:rPr>
        <w:t>±</w:t>
      </w:r>
      <w:r w:rsidR="00E40A43">
        <w:rPr>
          <w:szCs w:val="24"/>
        </w:rPr>
        <w:t>2.5</w:t>
      </w:r>
      <w:r w:rsidR="00C775DE">
        <w:rPr>
          <w:szCs w:val="24"/>
        </w:rPr>
        <w:t>%</w:t>
      </w:r>
      <w:r w:rsidR="00E40A43">
        <w:rPr>
          <w:szCs w:val="24"/>
        </w:rPr>
        <w:t xml:space="preserve"> at most (</w:t>
      </w:r>
      <w:r w:rsidR="00E40A43" w:rsidRPr="00E40A43">
        <w:rPr>
          <w:szCs w:val="24"/>
        </w:rPr>
        <w:fldChar w:fldCharType="begin"/>
      </w:r>
      <w:r w:rsidR="00E40A43" w:rsidRPr="00E40A43">
        <w:rPr>
          <w:szCs w:val="24"/>
        </w:rPr>
        <w:instrText xml:space="preserve"> REF _Ref30894183 \h  \* MERGEFORMAT </w:instrText>
      </w:r>
      <w:r w:rsidR="00E40A43" w:rsidRPr="00E40A43">
        <w:rPr>
          <w:szCs w:val="24"/>
        </w:rPr>
      </w:r>
      <w:r w:rsidR="00E40A43" w:rsidRPr="00E40A43">
        <w:rPr>
          <w:szCs w:val="24"/>
        </w:rPr>
        <w:fldChar w:fldCharType="separate"/>
      </w:r>
      <w:r w:rsidR="00285406" w:rsidRPr="00285406">
        <w:t xml:space="preserve">Figure </w:t>
      </w:r>
      <w:r w:rsidR="00285406" w:rsidRPr="00285406">
        <w:rPr>
          <w:noProof/>
        </w:rPr>
        <w:t>4</w:t>
      </w:r>
      <w:r w:rsidR="00E40A43" w:rsidRPr="00E40A43">
        <w:rPr>
          <w:szCs w:val="24"/>
        </w:rPr>
        <w:fldChar w:fldCharType="end"/>
      </w:r>
      <w:r w:rsidR="00E40A43">
        <w:rPr>
          <w:szCs w:val="24"/>
        </w:rPr>
        <w:t>)</w:t>
      </w:r>
      <w:r w:rsidR="00BB28C9">
        <w:rPr>
          <w:szCs w:val="24"/>
        </w:rPr>
        <w:t xml:space="preserve">. In other words, </w:t>
      </w:r>
      <w:r w:rsidR="00A33D49">
        <w:rPr>
          <w:szCs w:val="24"/>
        </w:rPr>
        <w:t xml:space="preserve">these effects </w:t>
      </w:r>
      <w:r w:rsidR="00A420DB">
        <w:rPr>
          <w:szCs w:val="24"/>
        </w:rPr>
        <w:t xml:space="preserve">would </w:t>
      </w:r>
      <w:r w:rsidR="00A33D49">
        <w:rPr>
          <w:szCs w:val="24"/>
        </w:rPr>
        <w:t>not change the fact that most individuals w</w:t>
      </w:r>
      <w:r w:rsidR="00C775DE">
        <w:rPr>
          <w:szCs w:val="24"/>
        </w:rPr>
        <w:t>ould</w:t>
      </w:r>
      <w:r w:rsidR="00A33D49">
        <w:rPr>
          <w:szCs w:val="24"/>
        </w:rPr>
        <w:t xml:space="preserve"> be </w:t>
      </w:r>
      <w:r w:rsidR="00251044">
        <w:rPr>
          <w:szCs w:val="24"/>
        </w:rPr>
        <w:t>less susceptible</w:t>
      </w:r>
      <w:r w:rsidR="007D48C4">
        <w:rPr>
          <w:szCs w:val="24"/>
        </w:rPr>
        <w:t xml:space="preserve"> (NI &lt; 10%)</w:t>
      </w:r>
      <w:r w:rsidR="00251044">
        <w:rPr>
          <w:szCs w:val="24"/>
        </w:rPr>
        <w:t xml:space="preserve"> because</w:t>
      </w:r>
      <w:r w:rsidR="008447F4">
        <w:rPr>
          <w:szCs w:val="24"/>
        </w:rPr>
        <w:t xml:space="preserve"> resistance </w:t>
      </w:r>
      <w:r w:rsidR="00C775DE">
        <w:rPr>
          <w:szCs w:val="24"/>
        </w:rPr>
        <w:t xml:space="preserve">could have been </w:t>
      </w:r>
      <w:r w:rsidR="006335EA">
        <w:rPr>
          <w:szCs w:val="24"/>
        </w:rPr>
        <w:t xml:space="preserve">already </w:t>
      </w:r>
      <w:r w:rsidR="008447F4">
        <w:rPr>
          <w:szCs w:val="24"/>
        </w:rPr>
        <w:t xml:space="preserve">conferred </w:t>
      </w:r>
      <w:r w:rsidR="007E7D14">
        <w:rPr>
          <w:szCs w:val="24"/>
        </w:rPr>
        <w:t>by</w:t>
      </w:r>
      <w:r w:rsidR="00E346C0">
        <w:rPr>
          <w:szCs w:val="24"/>
        </w:rPr>
        <w:t xml:space="preserve"> other</w:t>
      </w:r>
      <w:r w:rsidR="008447F4">
        <w:rPr>
          <w:szCs w:val="24"/>
        </w:rPr>
        <w:t xml:space="preserve"> undetectable QTL.</w:t>
      </w:r>
      <w:r w:rsidR="00B044D0">
        <w:rPr>
          <w:szCs w:val="24"/>
        </w:rPr>
        <w:t xml:space="preserve"> </w:t>
      </w:r>
      <w:r w:rsidR="00A33D49">
        <w:rPr>
          <w:szCs w:val="24"/>
        </w:rPr>
        <w:t xml:space="preserve">In </w:t>
      </w:r>
      <w:r w:rsidR="004435D4">
        <w:rPr>
          <w:szCs w:val="24"/>
        </w:rPr>
        <w:t>F</w:t>
      </w:r>
      <w:r w:rsidR="004435D4" w:rsidRPr="004435D4">
        <w:rPr>
          <w:szCs w:val="24"/>
          <w:vertAlign w:val="subscript"/>
        </w:rPr>
        <w:t>1</w:t>
      </w:r>
      <w:r w:rsidR="004435D4">
        <w:rPr>
          <w:szCs w:val="24"/>
        </w:rPr>
        <w:t xml:space="preserve"> populations</w:t>
      </w:r>
      <w:r w:rsidR="00A33D49">
        <w:rPr>
          <w:szCs w:val="24"/>
        </w:rPr>
        <w:t>, the fact that two parental genotypes are contrasting does not directly imply that major QTL will be detected</w:t>
      </w:r>
      <w:r w:rsidR="008A583B">
        <w:rPr>
          <w:szCs w:val="24"/>
        </w:rPr>
        <w:t xml:space="preserve">. For </w:t>
      </w:r>
      <w:r w:rsidR="004435D4">
        <w:rPr>
          <w:szCs w:val="24"/>
        </w:rPr>
        <w:t>instance</w:t>
      </w:r>
      <w:r w:rsidR="008A583B">
        <w:rPr>
          <w:szCs w:val="24"/>
        </w:rPr>
        <w:t>,</w:t>
      </w:r>
      <w:r w:rsidR="008447F4">
        <w:rPr>
          <w:szCs w:val="24"/>
        </w:rPr>
        <w:t xml:space="preserve"> </w:t>
      </w:r>
      <w:r w:rsidR="008A583B">
        <w:rPr>
          <w:szCs w:val="24"/>
        </w:rPr>
        <w:t xml:space="preserve">considering a biallelic QTL, </w:t>
      </w:r>
      <w:r w:rsidR="008447F4">
        <w:rPr>
          <w:szCs w:val="24"/>
        </w:rPr>
        <w:t xml:space="preserve">a cross </w:t>
      </w:r>
      <w:r w:rsidR="0097713E">
        <w:rPr>
          <w:szCs w:val="24"/>
        </w:rPr>
        <w:t xml:space="preserve">between two contrasting parents, </w:t>
      </w:r>
      <w:r w:rsidR="0006129F">
        <w:rPr>
          <w:i/>
          <w:iCs/>
          <w:szCs w:val="24"/>
        </w:rPr>
        <w:t>QQQQ</w:t>
      </w:r>
      <w:r w:rsidR="008447F4">
        <w:rPr>
          <w:szCs w:val="24"/>
        </w:rPr>
        <w:t xml:space="preserve"> </w:t>
      </w:r>
      <w:r w:rsidR="008447F4">
        <w:rPr>
          <w:rFonts w:cs="Times New Roman"/>
          <w:szCs w:val="24"/>
        </w:rPr>
        <w:t>×</w:t>
      </w:r>
      <w:r w:rsidR="008447F4">
        <w:rPr>
          <w:szCs w:val="24"/>
        </w:rPr>
        <w:t xml:space="preserve"> </w:t>
      </w:r>
      <w:proofErr w:type="spellStart"/>
      <w:r w:rsidR="0006129F">
        <w:rPr>
          <w:i/>
          <w:iCs/>
          <w:szCs w:val="24"/>
        </w:rPr>
        <w:t>qqqq</w:t>
      </w:r>
      <w:proofErr w:type="spellEnd"/>
      <w:r w:rsidR="0097713E" w:rsidRPr="0097713E">
        <w:rPr>
          <w:szCs w:val="24"/>
        </w:rPr>
        <w:t>,</w:t>
      </w:r>
      <w:r w:rsidR="00A420DB" w:rsidRPr="0097713E">
        <w:rPr>
          <w:szCs w:val="24"/>
        </w:rPr>
        <w:t xml:space="preserve"> </w:t>
      </w:r>
      <w:r w:rsidR="008447F4">
        <w:rPr>
          <w:szCs w:val="24"/>
        </w:rPr>
        <w:t xml:space="preserve">would </w:t>
      </w:r>
      <w:r w:rsidR="007626E8">
        <w:rPr>
          <w:szCs w:val="24"/>
        </w:rPr>
        <w:t xml:space="preserve">not segregate </w:t>
      </w:r>
      <w:r w:rsidR="008447F4">
        <w:rPr>
          <w:szCs w:val="24"/>
        </w:rPr>
        <w:t xml:space="preserve">(100% </w:t>
      </w:r>
      <w:proofErr w:type="spellStart"/>
      <w:r w:rsidR="0006129F">
        <w:rPr>
          <w:i/>
          <w:iCs/>
          <w:szCs w:val="24"/>
        </w:rPr>
        <w:t>QQqq</w:t>
      </w:r>
      <w:proofErr w:type="spellEnd"/>
      <w:r w:rsidR="008447F4">
        <w:rPr>
          <w:szCs w:val="24"/>
        </w:rPr>
        <w:t>)</w:t>
      </w:r>
      <w:r w:rsidR="00A33D49">
        <w:rPr>
          <w:szCs w:val="24"/>
        </w:rPr>
        <w:t>.</w:t>
      </w:r>
      <w:r w:rsidR="00BB28C9">
        <w:rPr>
          <w:szCs w:val="24"/>
        </w:rPr>
        <w:t xml:space="preserve"> </w:t>
      </w:r>
      <w:r w:rsidR="008447F4">
        <w:rPr>
          <w:szCs w:val="24"/>
        </w:rPr>
        <w:t xml:space="preserve">In order to be detectable, alleles need to be contrasting within parent </w:t>
      </w:r>
      <w:r w:rsidR="008447F4">
        <w:rPr>
          <w:szCs w:val="24"/>
        </w:rPr>
        <w:fldChar w:fldCharType="begin" w:fldLock="1"/>
      </w:r>
      <w:r w:rsidR="004B6277">
        <w:rPr>
          <w:szCs w:val="24"/>
        </w:rPr>
        <w:instrText>ADDIN CSL_CITATION {"citationItems":[{"id":"ITEM-1","itemData":{"DOI":"10.1534/genetics.120.303080","ISSN":"0016-6731","abstract":"In developing countries, the sweetpotato, Ipomoea batatas (L.) Lam. ( 2 n = 6 x = 90 ) , is an important autopolyploid species, both socially and economically. However, quantitative trait loci (QTL) mapping has remained limited due to its genetic complexity. Current fixed-effect models can fit only a single QTL and are generally hard to interpret. Here, we report the use of a random-effect model approach to map multiple QTL based on score statistics in a sweetpotato biparental population (‘Beauregard’ × ‘Tanzania’) with 315 full-sibs. Phenotypic data were collected for eight yield component traits in six environments in Peru, and jointly adjusted means were obtained using mixed-effect models. An integrated linkage map consisting of 30,684 markers distributed along 15 linkage groups (LGs) was used to obtain the genotype conditional probabilities of putative QTL at every centiMorgan position. Multiple interval mapping was performed using our R package QTL poly and detected a total of 13 QTL, ranging from none to four QTL per trait, which explained up to 55% of the total variance. Some regions, such as those on LGs 3 and 15, were consistently detected among root number and yield traits, and provided a basis for candidate gene search. In addition, some QTL were found to affect commercial and noncommercial root traits distinctly. Further best linear unbiased predictions were decomposed into additive allele effects and were used to compute multiple QTL-based breeding values for selection. Together with quantitative genotyping and its appropriate usage in linkage analyses, this QTL mapping methodology will facilitate the use of genomic tools in sweetpotato breeding as well as in other autopolyploids.","author":[{"dropping-particle":"","family":"Silva Pereira","given":"Guilherme","non-dropping-particle":"da","parse-names":false,"suffix":""},{"dropping-particle":"","family":"Gemenet","given":"Dorcus C.","non-dropping-particle":"","parse-names":false,"suffix":""},{"dropping-particle":"","family":"Mollinari","given":"Marcelo","non-dropping-particle":"","parse-names":false,"suffix":""},{"dropping-particle":"","family":"Olukolu","given":"Bode A.","non-dropping-particle":"","parse-names":false,"suffix":""},{"dropping-particle":"","family":"Wood","given":"Joshua C.","non-dropping-particle":"","parse-names":false,"suffix":""},{"dropping-particle":"","family":"Diaz","given":"Federico","non-dropping-particle":"","parse-names":false,"suffix":""},{"dropping-particle":"","family":"Mosquera","given":"Veronica","non-dropping-particle":"","parse-names":false,"suffix":""},{"dropping-particle":"","family":"Gruneberg","given":"Wolfgang J.","non-dropping-particle":"","parse-names":false,"suffix":""},{"dropping-particle":"","family":"Khan","given":"Awais","non-dropping-particle":"","parse-names":false,"suffix":""},{"dropping-particle":"","family":"Buell","given":"C. Robin","non-dropping-particle":"","parse-names":false,"suffix":""},{"dropping-particle":"","family":"Yencho","given":"G. Craig","non-dropping-particle":"","parse-names":false,"suffix":""},{"dropping-particle":"","family":"Zeng","given":"Zhao-Bang","non-dropping-particle":"","parse-names":false,"suffix":""}],"container-title":"Genetics","id":"ITEM-1","issue":"3","issued":{"date-parts":[["2020","7"]]},"page":"579-595","title":"Multiple QTL Mapping in Autopolyploids: A Random-Effect Model Approach with Application in a Hexaploid Sweetpotato Full-Sib Population","type":"article-journal","volume":"215"},"uris":["http://www.mendeley.com/documents/?uuid=7b0fb0f9-a760-488d-99a4-203eafe615f4"]}],"mendeley":{"formattedCitation":"(da Silva Pereira et al., 2020)","plainTextFormattedCitation":"(da Silva Pereira et al., 2020)","previouslyFormattedCitation":"(da Silva Pereira et al., 2020)"},"properties":{"noteIndex":0},"schema":"https://github.com/citation-style-language/schema/raw/master/csl-citation.json"}</w:instrText>
      </w:r>
      <w:r w:rsidR="008447F4">
        <w:rPr>
          <w:szCs w:val="24"/>
        </w:rPr>
        <w:fldChar w:fldCharType="separate"/>
      </w:r>
      <w:r w:rsidR="00FA0D56" w:rsidRPr="00FA0D56">
        <w:rPr>
          <w:noProof/>
          <w:szCs w:val="24"/>
        </w:rPr>
        <w:t>(da Silva Pereira et al., 2020)</w:t>
      </w:r>
      <w:r w:rsidR="008447F4">
        <w:rPr>
          <w:szCs w:val="24"/>
        </w:rPr>
        <w:fldChar w:fldCharType="end"/>
      </w:r>
      <w:r w:rsidR="00A420DB">
        <w:rPr>
          <w:szCs w:val="24"/>
        </w:rPr>
        <w:t>, e.g.</w:t>
      </w:r>
      <w:r w:rsidR="006335EA">
        <w:rPr>
          <w:szCs w:val="24"/>
        </w:rPr>
        <w:t xml:space="preserve"> </w:t>
      </w:r>
      <w:proofErr w:type="spellStart"/>
      <w:r w:rsidR="006335EA">
        <w:rPr>
          <w:i/>
          <w:iCs/>
          <w:szCs w:val="24"/>
        </w:rPr>
        <w:t>Qqqq</w:t>
      </w:r>
      <w:proofErr w:type="spellEnd"/>
      <w:r w:rsidR="006335EA">
        <w:rPr>
          <w:szCs w:val="24"/>
        </w:rPr>
        <w:t xml:space="preserve"> </w:t>
      </w:r>
      <w:r w:rsidR="006335EA">
        <w:rPr>
          <w:rFonts w:cs="Times New Roman"/>
          <w:szCs w:val="24"/>
        </w:rPr>
        <w:t>×</w:t>
      </w:r>
      <w:r w:rsidR="006335EA">
        <w:rPr>
          <w:szCs w:val="24"/>
        </w:rPr>
        <w:t xml:space="preserve"> </w:t>
      </w:r>
      <w:proofErr w:type="spellStart"/>
      <w:r w:rsidR="006335EA">
        <w:rPr>
          <w:i/>
          <w:iCs/>
          <w:szCs w:val="24"/>
        </w:rPr>
        <w:t>qqqq</w:t>
      </w:r>
      <w:proofErr w:type="spellEnd"/>
      <w:r w:rsidR="006335EA" w:rsidRPr="006335EA">
        <w:rPr>
          <w:szCs w:val="24"/>
        </w:rPr>
        <w:t xml:space="preserve"> or </w:t>
      </w:r>
      <w:proofErr w:type="spellStart"/>
      <w:r w:rsidR="006335EA">
        <w:rPr>
          <w:i/>
          <w:iCs/>
          <w:szCs w:val="24"/>
        </w:rPr>
        <w:t>Qqqq</w:t>
      </w:r>
      <w:proofErr w:type="spellEnd"/>
      <w:r w:rsidR="006335EA">
        <w:rPr>
          <w:szCs w:val="24"/>
        </w:rPr>
        <w:t xml:space="preserve"> </w:t>
      </w:r>
      <w:r w:rsidR="006335EA">
        <w:rPr>
          <w:rFonts w:cs="Times New Roman"/>
          <w:szCs w:val="24"/>
        </w:rPr>
        <w:t>×</w:t>
      </w:r>
      <w:r w:rsidR="006335EA">
        <w:rPr>
          <w:szCs w:val="24"/>
        </w:rPr>
        <w:t xml:space="preserve"> </w:t>
      </w:r>
      <w:proofErr w:type="spellStart"/>
      <w:r w:rsidR="006335EA">
        <w:rPr>
          <w:i/>
          <w:iCs/>
          <w:szCs w:val="24"/>
        </w:rPr>
        <w:t>Qqqq</w:t>
      </w:r>
      <w:proofErr w:type="spellEnd"/>
      <w:r w:rsidR="00A420DB">
        <w:rPr>
          <w:szCs w:val="24"/>
        </w:rPr>
        <w:t xml:space="preserve"> in </w:t>
      </w:r>
      <w:r w:rsidR="008C4EEF">
        <w:rPr>
          <w:szCs w:val="24"/>
        </w:rPr>
        <w:t>the</w:t>
      </w:r>
      <w:r w:rsidR="00A420DB">
        <w:rPr>
          <w:szCs w:val="24"/>
        </w:rPr>
        <w:t xml:space="preserve"> simple</w:t>
      </w:r>
      <w:r w:rsidR="008C4EEF">
        <w:rPr>
          <w:szCs w:val="24"/>
        </w:rPr>
        <w:t>st</w:t>
      </w:r>
      <w:r w:rsidR="00A420DB">
        <w:rPr>
          <w:szCs w:val="24"/>
        </w:rPr>
        <w:t xml:space="preserve"> case</w:t>
      </w:r>
      <w:r w:rsidR="006335EA">
        <w:rPr>
          <w:szCs w:val="24"/>
        </w:rPr>
        <w:t>s</w:t>
      </w:r>
      <w:r w:rsidR="00A420DB">
        <w:rPr>
          <w:szCs w:val="24"/>
        </w:rPr>
        <w:t xml:space="preserve">, resulting in </w:t>
      </w:r>
      <w:r w:rsidR="006335EA">
        <w:rPr>
          <w:szCs w:val="24"/>
        </w:rPr>
        <w:t>segregations such as</w:t>
      </w:r>
      <w:r w:rsidR="00A420DB">
        <w:rPr>
          <w:szCs w:val="24"/>
        </w:rPr>
        <w:t xml:space="preserve"> </w:t>
      </w:r>
      <w:r w:rsidR="00524ABB">
        <w:rPr>
          <w:szCs w:val="24"/>
        </w:rPr>
        <w:t>50%</w:t>
      </w:r>
      <w:r w:rsidR="00A420DB">
        <w:rPr>
          <w:szCs w:val="24"/>
        </w:rPr>
        <w:t xml:space="preserve"> </w:t>
      </w:r>
      <w:proofErr w:type="spellStart"/>
      <w:r w:rsidR="0006129F">
        <w:rPr>
          <w:i/>
          <w:iCs/>
          <w:szCs w:val="24"/>
        </w:rPr>
        <w:t>Qqqq</w:t>
      </w:r>
      <w:proofErr w:type="spellEnd"/>
      <w:r w:rsidR="00A420DB">
        <w:rPr>
          <w:szCs w:val="24"/>
        </w:rPr>
        <w:t xml:space="preserve"> : </w:t>
      </w:r>
      <w:r w:rsidR="00524ABB">
        <w:rPr>
          <w:szCs w:val="24"/>
        </w:rPr>
        <w:t>50%</w:t>
      </w:r>
      <w:r w:rsidR="00A420DB">
        <w:rPr>
          <w:szCs w:val="24"/>
        </w:rPr>
        <w:t xml:space="preserve"> </w:t>
      </w:r>
      <w:proofErr w:type="spellStart"/>
      <w:r w:rsidR="0006129F">
        <w:rPr>
          <w:i/>
          <w:iCs/>
          <w:szCs w:val="24"/>
        </w:rPr>
        <w:t>qqqq</w:t>
      </w:r>
      <w:proofErr w:type="spellEnd"/>
      <w:r w:rsidR="00A420DB">
        <w:rPr>
          <w:szCs w:val="24"/>
        </w:rPr>
        <w:t xml:space="preserve"> </w:t>
      </w:r>
      <w:r w:rsidR="006335EA">
        <w:rPr>
          <w:szCs w:val="24"/>
        </w:rPr>
        <w:t xml:space="preserve">or 25% </w:t>
      </w:r>
      <w:proofErr w:type="spellStart"/>
      <w:r w:rsidR="006335EA" w:rsidRPr="006335EA">
        <w:rPr>
          <w:i/>
          <w:iCs/>
          <w:szCs w:val="24"/>
        </w:rPr>
        <w:t>QQqq</w:t>
      </w:r>
      <w:proofErr w:type="spellEnd"/>
      <w:r w:rsidR="006335EA">
        <w:rPr>
          <w:szCs w:val="24"/>
        </w:rPr>
        <w:t xml:space="preserve"> : 50% </w:t>
      </w:r>
      <w:proofErr w:type="spellStart"/>
      <w:r w:rsidR="006335EA" w:rsidRPr="006335EA">
        <w:rPr>
          <w:i/>
          <w:iCs/>
          <w:szCs w:val="24"/>
        </w:rPr>
        <w:t>Qqqq</w:t>
      </w:r>
      <w:proofErr w:type="spellEnd"/>
      <w:r w:rsidR="006335EA">
        <w:rPr>
          <w:szCs w:val="24"/>
        </w:rPr>
        <w:t xml:space="preserve"> : 25% </w:t>
      </w:r>
      <w:proofErr w:type="spellStart"/>
      <w:r w:rsidR="006335EA" w:rsidRPr="006335EA">
        <w:rPr>
          <w:i/>
          <w:iCs/>
          <w:szCs w:val="24"/>
        </w:rPr>
        <w:t>qqqq</w:t>
      </w:r>
      <w:proofErr w:type="spellEnd"/>
      <w:r w:rsidR="006335EA">
        <w:rPr>
          <w:szCs w:val="24"/>
        </w:rPr>
        <w:t>, respectively</w:t>
      </w:r>
      <w:r w:rsidR="008447F4">
        <w:rPr>
          <w:szCs w:val="24"/>
        </w:rPr>
        <w:t xml:space="preserve">. </w:t>
      </w:r>
    </w:p>
    <w:p w14:paraId="56B15FF7" w14:textId="2C6C2299" w:rsidR="00792158" w:rsidRDefault="00C31E5C" w:rsidP="00792158">
      <w:pPr>
        <w:spacing w:line="480" w:lineRule="auto"/>
        <w:rPr>
          <w:szCs w:val="24"/>
        </w:rPr>
      </w:pPr>
      <w:r>
        <w:rPr>
          <w:szCs w:val="24"/>
        </w:rPr>
        <w:t>Another reason for limit</w:t>
      </w:r>
      <w:r w:rsidR="00C36EE6">
        <w:rPr>
          <w:szCs w:val="24"/>
        </w:rPr>
        <w:t>ed</w:t>
      </w:r>
      <w:r>
        <w:rPr>
          <w:szCs w:val="24"/>
        </w:rPr>
        <w:t xml:space="preserve"> detection power is,</w:t>
      </w:r>
      <w:r w:rsidR="00D0212C">
        <w:rPr>
          <w:szCs w:val="24"/>
        </w:rPr>
        <w:t xml:space="preserve"> </w:t>
      </w:r>
      <w:r w:rsidR="008447F4">
        <w:rPr>
          <w:szCs w:val="24"/>
        </w:rPr>
        <w:t xml:space="preserve">if there </w:t>
      </w:r>
      <w:r w:rsidR="00C36EE6">
        <w:rPr>
          <w:szCs w:val="24"/>
        </w:rPr>
        <w:t>we</w:t>
      </w:r>
      <w:r w:rsidR="008447F4">
        <w:rPr>
          <w:szCs w:val="24"/>
        </w:rPr>
        <w:t xml:space="preserve">re alleles </w:t>
      </w:r>
      <w:r w:rsidR="00224900">
        <w:rPr>
          <w:szCs w:val="24"/>
        </w:rPr>
        <w:t xml:space="preserve">with contrasting effects </w:t>
      </w:r>
      <w:r w:rsidR="008447F4">
        <w:rPr>
          <w:szCs w:val="24"/>
        </w:rPr>
        <w:t>within parents, small</w:t>
      </w:r>
      <w:r w:rsidR="00D0212C">
        <w:rPr>
          <w:szCs w:val="24"/>
        </w:rPr>
        <w:t xml:space="preserve"> population size</w:t>
      </w:r>
      <w:r w:rsidR="00224900">
        <w:rPr>
          <w:szCs w:val="24"/>
        </w:rPr>
        <w:t>s</w:t>
      </w:r>
      <w:r w:rsidR="00D0212C">
        <w:rPr>
          <w:szCs w:val="24"/>
        </w:rPr>
        <w:t xml:space="preserve"> </w:t>
      </w:r>
      <w:r w:rsidR="008447F4">
        <w:rPr>
          <w:szCs w:val="24"/>
        </w:rPr>
        <w:t>may</w:t>
      </w:r>
      <w:r w:rsidR="00D0212C">
        <w:rPr>
          <w:szCs w:val="24"/>
        </w:rPr>
        <w:t xml:space="preserve"> not allow to separate signal from noise properly</w:t>
      </w:r>
      <w:r w:rsidR="008447F4">
        <w:rPr>
          <w:szCs w:val="24"/>
        </w:rPr>
        <w:t>.</w:t>
      </w:r>
      <w:r w:rsidR="003A7C44">
        <w:rPr>
          <w:szCs w:val="24"/>
        </w:rPr>
        <w:t xml:space="preserve"> </w:t>
      </w:r>
      <w:r w:rsidR="00A420DB">
        <w:rPr>
          <w:szCs w:val="24"/>
        </w:rPr>
        <w:t>Consequently</w:t>
      </w:r>
      <w:r w:rsidR="003A7C44">
        <w:rPr>
          <w:szCs w:val="24"/>
        </w:rPr>
        <w:t>, thresholds for declaring a QTL are usually required to be more stringent</w:t>
      </w:r>
      <w:r w:rsidR="007E169E">
        <w:rPr>
          <w:szCs w:val="24"/>
        </w:rPr>
        <w:t xml:space="preserve"> in order to avoid false positives</w:t>
      </w:r>
      <w:r w:rsidR="003A7C44">
        <w:rPr>
          <w:szCs w:val="24"/>
        </w:rPr>
        <w:t xml:space="preserve">. </w:t>
      </w:r>
      <w:r w:rsidR="00117F89">
        <w:rPr>
          <w:szCs w:val="24"/>
        </w:rPr>
        <w:t xml:space="preserve">In general, tetraploid potato QTL mapping studies have been performed in relatively small population sizes (~150 or less individuals). </w:t>
      </w:r>
      <w:r w:rsidR="003A7C44">
        <w:rPr>
          <w:szCs w:val="24"/>
        </w:rPr>
        <w:t>In these cases</w:t>
      </w:r>
      <w:r w:rsidR="00D0212C">
        <w:rPr>
          <w:szCs w:val="24"/>
        </w:rPr>
        <w:t xml:space="preserve">, even high significances and </w:t>
      </w:r>
      <w:r w:rsidR="007C0B0B">
        <w:rPr>
          <w:szCs w:val="24"/>
        </w:rPr>
        <w:t xml:space="preserve">QTL </w:t>
      </w:r>
      <w:r w:rsidR="00662E83">
        <w:rPr>
          <w:szCs w:val="24"/>
        </w:rPr>
        <w:t>heritability</w:t>
      </w:r>
      <w:r w:rsidR="00224900">
        <w:rPr>
          <w:szCs w:val="24"/>
        </w:rPr>
        <w:t xml:space="preserve"> estimates</w:t>
      </w:r>
      <w:r w:rsidR="00D0212C">
        <w:rPr>
          <w:szCs w:val="24"/>
        </w:rPr>
        <w:t xml:space="preserve">, such as those found for FM07, FM08 and SG08, </w:t>
      </w:r>
      <w:r w:rsidR="005440DA">
        <w:rPr>
          <w:szCs w:val="24"/>
        </w:rPr>
        <w:t>s</w:t>
      </w:r>
      <w:r w:rsidR="00C775DE">
        <w:rPr>
          <w:szCs w:val="24"/>
        </w:rPr>
        <w:t xml:space="preserve">hould be treated carefully as </w:t>
      </w:r>
      <w:r w:rsidR="00C775DE">
        <w:rPr>
          <w:szCs w:val="24"/>
        </w:rPr>
        <w:lastRenderedPageBreak/>
        <w:t xml:space="preserve">they </w:t>
      </w:r>
      <w:r w:rsidR="00D0212C">
        <w:rPr>
          <w:szCs w:val="24"/>
        </w:rPr>
        <w:t xml:space="preserve">can be </w:t>
      </w:r>
      <w:r w:rsidR="00E2335C">
        <w:rPr>
          <w:szCs w:val="24"/>
        </w:rPr>
        <w:t xml:space="preserve">relatively </w:t>
      </w:r>
      <w:r w:rsidR="00224900">
        <w:rPr>
          <w:szCs w:val="24"/>
        </w:rPr>
        <w:t xml:space="preserve">biased </w:t>
      </w:r>
      <w:r w:rsidR="00952801">
        <w:rPr>
          <w:szCs w:val="24"/>
        </w:rPr>
        <w:t>due</w:t>
      </w:r>
      <w:r w:rsidR="00D0212C">
        <w:rPr>
          <w:szCs w:val="24"/>
        </w:rPr>
        <w:t xml:space="preserve"> to sampling. </w:t>
      </w:r>
      <w:r w:rsidR="003A7C44">
        <w:rPr>
          <w:szCs w:val="24"/>
        </w:rPr>
        <w:t>Finally, r</w:t>
      </w:r>
      <w:r w:rsidR="008447F4">
        <w:rPr>
          <w:szCs w:val="24"/>
        </w:rPr>
        <w:t>educed population</w:t>
      </w:r>
      <w:r w:rsidR="003A7C44">
        <w:rPr>
          <w:szCs w:val="24"/>
        </w:rPr>
        <w:t xml:space="preserve"> size</w:t>
      </w:r>
      <w:r w:rsidR="008447F4">
        <w:rPr>
          <w:szCs w:val="24"/>
        </w:rPr>
        <w:t xml:space="preserve">s </w:t>
      </w:r>
      <w:r w:rsidR="00952801">
        <w:rPr>
          <w:szCs w:val="24"/>
        </w:rPr>
        <w:t xml:space="preserve">also </w:t>
      </w:r>
      <w:r w:rsidR="005E08E1">
        <w:rPr>
          <w:szCs w:val="24"/>
        </w:rPr>
        <w:t>limit</w:t>
      </w:r>
      <w:r w:rsidR="00952801">
        <w:rPr>
          <w:szCs w:val="24"/>
        </w:rPr>
        <w:t xml:space="preserve"> </w:t>
      </w:r>
      <w:r w:rsidR="00A420DB">
        <w:rPr>
          <w:szCs w:val="24"/>
        </w:rPr>
        <w:t xml:space="preserve">the </w:t>
      </w:r>
      <w:r w:rsidR="00952801">
        <w:rPr>
          <w:szCs w:val="24"/>
        </w:rPr>
        <w:t>ability to test closely linked versus pleiotropy for co-located QTL across different traits</w:t>
      </w:r>
      <w:r w:rsidR="00224900">
        <w:rPr>
          <w:szCs w:val="24"/>
        </w:rPr>
        <w:t xml:space="preserve"> </w:t>
      </w:r>
      <w:r w:rsidR="0051416D">
        <w:rPr>
          <w:szCs w:val="24"/>
        </w:rPr>
        <w:t>accurately</w:t>
      </w:r>
      <w:r w:rsidR="00952801">
        <w:rPr>
          <w:szCs w:val="24"/>
        </w:rPr>
        <w:t>.</w:t>
      </w:r>
    </w:p>
    <w:p w14:paraId="0BA19E94" w14:textId="77777777" w:rsidR="0010557E" w:rsidRDefault="0091255A" w:rsidP="00711BD0">
      <w:pPr>
        <w:spacing w:line="480" w:lineRule="auto"/>
        <w:rPr>
          <w:rFonts w:eastAsia="Times New Roman" w:cs="Times New Roman"/>
          <w:szCs w:val="24"/>
          <w:lang w:eastAsia="en-GB"/>
        </w:rPr>
      </w:pPr>
      <w:r>
        <w:rPr>
          <w:rFonts w:eastAsia="Times New Roman" w:cs="Times New Roman"/>
          <w:szCs w:val="24"/>
          <w:lang w:eastAsia="en-GB"/>
        </w:rPr>
        <w:t>Among the candidate genes</w:t>
      </w:r>
      <w:r w:rsidR="00A9252C">
        <w:rPr>
          <w:rFonts w:eastAsia="Times New Roman" w:cs="Times New Roman"/>
          <w:szCs w:val="24"/>
          <w:lang w:eastAsia="en-GB"/>
        </w:rPr>
        <w:t xml:space="preserve"> (see </w:t>
      </w:r>
      <w:r w:rsidR="00A9252C" w:rsidRPr="00A9252C">
        <w:rPr>
          <w:rFonts w:eastAsia="Times New Roman" w:cs="Times New Roman"/>
          <w:szCs w:val="24"/>
          <w:lang w:eastAsia="en-GB"/>
        </w:rPr>
        <w:fldChar w:fldCharType="begin"/>
      </w:r>
      <w:r w:rsidR="00A9252C" w:rsidRPr="00A9252C">
        <w:rPr>
          <w:rFonts w:eastAsia="Times New Roman" w:cs="Times New Roman"/>
          <w:szCs w:val="24"/>
          <w:lang w:eastAsia="en-GB"/>
        </w:rPr>
        <w:instrText xml:space="preserve"> REF _Ref31123421 \h  \* MERGEFORMAT </w:instrText>
      </w:r>
      <w:r w:rsidR="00A9252C" w:rsidRPr="00A9252C">
        <w:rPr>
          <w:rFonts w:eastAsia="Times New Roman" w:cs="Times New Roman"/>
          <w:szCs w:val="24"/>
          <w:lang w:eastAsia="en-GB"/>
        </w:rPr>
      </w:r>
      <w:r w:rsidR="00A9252C" w:rsidRPr="00A9252C">
        <w:rPr>
          <w:rFonts w:eastAsia="Times New Roman" w:cs="Times New Roman"/>
          <w:szCs w:val="24"/>
          <w:lang w:eastAsia="en-GB"/>
        </w:rPr>
        <w:fldChar w:fldCharType="separate"/>
      </w:r>
      <w:r w:rsidR="00A9252C" w:rsidRPr="00A9252C">
        <w:t>Supplementary File S</w:t>
      </w:r>
      <w:r w:rsidR="00A9252C" w:rsidRPr="00A9252C">
        <w:rPr>
          <w:noProof/>
        </w:rPr>
        <w:t>6</w:t>
      </w:r>
      <w:r w:rsidR="00A9252C" w:rsidRPr="00A9252C">
        <w:rPr>
          <w:rFonts w:eastAsia="Times New Roman" w:cs="Times New Roman"/>
          <w:szCs w:val="24"/>
          <w:lang w:eastAsia="en-GB"/>
        </w:rPr>
        <w:fldChar w:fldCharType="end"/>
      </w:r>
      <w:r w:rsidR="00A9252C">
        <w:rPr>
          <w:rFonts w:eastAsia="Times New Roman" w:cs="Times New Roman"/>
          <w:szCs w:val="24"/>
          <w:lang w:eastAsia="en-GB"/>
        </w:rPr>
        <w:t>)</w:t>
      </w:r>
      <w:r>
        <w:rPr>
          <w:rFonts w:eastAsia="Times New Roman" w:cs="Times New Roman"/>
          <w:szCs w:val="24"/>
          <w:lang w:eastAsia="en-GB"/>
        </w:rPr>
        <w:t xml:space="preserve">, GO terms that overlapped </w:t>
      </w:r>
      <w:r w:rsidR="002A14ED">
        <w:rPr>
          <w:rFonts w:eastAsia="Times New Roman" w:cs="Times New Roman"/>
          <w:szCs w:val="24"/>
          <w:lang w:eastAsia="en-GB"/>
        </w:rPr>
        <w:t xml:space="preserve">DNA and protein binding </w:t>
      </w:r>
      <w:r>
        <w:rPr>
          <w:rFonts w:eastAsia="Times New Roman" w:cs="Times New Roman"/>
          <w:szCs w:val="24"/>
          <w:lang w:eastAsia="en-GB"/>
        </w:rPr>
        <w:t xml:space="preserve">functions with </w:t>
      </w:r>
      <w:r w:rsidR="00D737A3">
        <w:rPr>
          <w:rFonts w:eastAsia="Times New Roman" w:cs="Times New Roman"/>
          <w:szCs w:val="24"/>
          <w:lang w:eastAsia="en-GB"/>
        </w:rPr>
        <w:t xml:space="preserve">regulation of biological process </w:t>
      </w:r>
      <w:r w:rsidR="007A7262">
        <w:rPr>
          <w:rFonts w:eastAsia="Times New Roman" w:cs="Times New Roman"/>
          <w:szCs w:val="24"/>
          <w:lang w:eastAsia="en-GB"/>
        </w:rPr>
        <w:t>we</w:t>
      </w:r>
      <w:r w:rsidR="00D737A3">
        <w:rPr>
          <w:rFonts w:eastAsia="Times New Roman" w:cs="Times New Roman"/>
          <w:szCs w:val="24"/>
          <w:lang w:eastAsia="en-GB"/>
        </w:rPr>
        <w:t xml:space="preserve">re of </w:t>
      </w:r>
      <w:r>
        <w:rPr>
          <w:rFonts w:eastAsia="Times New Roman" w:cs="Times New Roman"/>
          <w:szCs w:val="24"/>
          <w:lang w:eastAsia="en-GB"/>
        </w:rPr>
        <w:t>particular interest</w:t>
      </w:r>
      <w:r w:rsidR="00C9050A">
        <w:rPr>
          <w:rFonts w:eastAsia="Times New Roman" w:cs="Times New Roman"/>
          <w:szCs w:val="24"/>
          <w:lang w:eastAsia="en-GB"/>
        </w:rPr>
        <w:t xml:space="preserve">. In total, </w:t>
      </w:r>
      <w:r w:rsidR="006D0041">
        <w:rPr>
          <w:rFonts w:eastAsia="Times New Roman" w:cs="Times New Roman"/>
          <w:szCs w:val="24"/>
          <w:lang w:eastAsia="en-GB"/>
        </w:rPr>
        <w:t>19</w:t>
      </w:r>
      <w:r>
        <w:rPr>
          <w:rFonts w:eastAsia="Times New Roman" w:cs="Times New Roman"/>
          <w:szCs w:val="24"/>
          <w:lang w:eastAsia="en-GB"/>
        </w:rPr>
        <w:t xml:space="preserve"> genes were found to have the same two GO terms </w:t>
      </w:r>
      <w:r w:rsidR="00D737A3">
        <w:rPr>
          <w:rFonts w:eastAsia="Times New Roman" w:cs="Times New Roman"/>
          <w:szCs w:val="24"/>
          <w:lang w:eastAsia="en-GB"/>
        </w:rPr>
        <w:t>(</w:t>
      </w:r>
      <w:r w:rsidR="00D737A3" w:rsidRPr="009669F7">
        <w:rPr>
          <w:rFonts w:eastAsia="Times New Roman" w:cs="Times New Roman"/>
          <w:szCs w:val="24"/>
          <w:lang w:eastAsia="en-GB"/>
        </w:rPr>
        <w:t>GO:0003677</w:t>
      </w:r>
      <w:r w:rsidR="00D737A3">
        <w:rPr>
          <w:rFonts w:eastAsia="Times New Roman" w:cs="Times New Roman"/>
          <w:szCs w:val="24"/>
          <w:lang w:eastAsia="en-GB"/>
        </w:rPr>
        <w:t xml:space="preserve"> and</w:t>
      </w:r>
      <w:r w:rsidR="00D737A3" w:rsidRPr="009669F7">
        <w:rPr>
          <w:rFonts w:eastAsia="Times New Roman" w:cs="Times New Roman"/>
          <w:szCs w:val="24"/>
          <w:lang w:eastAsia="en-GB"/>
        </w:rPr>
        <w:t xml:space="preserve"> GO:0006355</w:t>
      </w:r>
      <w:r w:rsidR="00D737A3">
        <w:rPr>
          <w:rFonts w:eastAsia="Times New Roman" w:cs="Times New Roman"/>
          <w:szCs w:val="24"/>
          <w:lang w:eastAsia="en-GB"/>
        </w:rPr>
        <w:t>)</w:t>
      </w:r>
      <w:r>
        <w:rPr>
          <w:rFonts w:eastAsia="Times New Roman" w:cs="Times New Roman"/>
          <w:szCs w:val="24"/>
          <w:lang w:eastAsia="en-GB"/>
        </w:rPr>
        <w:t xml:space="preserve"> </w:t>
      </w:r>
      <w:r w:rsidR="006B1105">
        <w:rPr>
          <w:rFonts w:eastAsia="Times New Roman" w:cs="Times New Roman"/>
          <w:szCs w:val="24"/>
          <w:lang w:eastAsia="en-GB"/>
        </w:rPr>
        <w:t>attributed to</w:t>
      </w:r>
      <w:r>
        <w:rPr>
          <w:rFonts w:eastAsia="Times New Roman" w:cs="Times New Roman"/>
          <w:szCs w:val="24"/>
          <w:lang w:eastAsia="en-GB"/>
        </w:rPr>
        <w:t xml:space="preserve"> </w:t>
      </w:r>
      <w:r w:rsidR="00C9050A">
        <w:rPr>
          <w:rFonts w:eastAsia="Times New Roman" w:cs="Times New Roman"/>
          <w:szCs w:val="24"/>
          <w:lang w:eastAsia="en-GB"/>
        </w:rPr>
        <w:t xml:space="preserve">the </w:t>
      </w:r>
      <w:r w:rsidR="00C9050A" w:rsidRPr="003F4AC3">
        <w:rPr>
          <w:rFonts w:eastAsia="Times New Roman" w:cs="Times New Roman"/>
          <w:i/>
          <w:iCs/>
          <w:szCs w:val="24"/>
          <w:lang w:eastAsia="en-GB"/>
        </w:rPr>
        <w:t>S. tuberosum</w:t>
      </w:r>
      <w:r w:rsidR="00C9050A">
        <w:rPr>
          <w:rFonts w:eastAsia="Times New Roman" w:cs="Times New Roman"/>
          <w:szCs w:val="24"/>
          <w:lang w:eastAsia="en-GB"/>
        </w:rPr>
        <w:t xml:space="preserve"> </w:t>
      </w:r>
      <w:r w:rsidR="00C9050A" w:rsidRPr="003F4AC3">
        <w:rPr>
          <w:rFonts w:eastAsia="Times New Roman" w:cs="Times New Roman"/>
          <w:szCs w:val="24"/>
          <w:lang w:eastAsia="en-GB"/>
        </w:rPr>
        <w:t>CYCLING DOF</w:t>
      </w:r>
      <w:r w:rsidR="00C9050A">
        <w:rPr>
          <w:rFonts w:eastAsia="Times New Roman" w:cs="Times New Roman"/>
          <w:szCs w:val="24"/>
          <w:lang w:eastAsia="en-GB"/>
        </w:rPr>
        <w:t xml:space="preserve"> (</w:t>
      </w:r>
      <w:r w:rsidR="00C9050A" w:rsidRPr="00FC77D4">
        <w:rPr>
          <w:rFonts w:eastAsia="Times New Roman" w:cs="Times New Roman"/>
          <w:szCs w:val="24"/>
          <w:lang w:eastAsia="en-GB"/>
        </w:rPr>
        <w:t xml:space="preserve">DNA-binding with </w:t>
      </w:r>
      <w:r w:rsidR="00C9050A" w:rsidRPr="00BF7A44">
        <w:rPr>
          <w:rFonts w:eastAsia="Times New Roman" w:cs="Times New Roman"/>
          <w:szCs w:val="24"/>
          <w:lang w:eastAsia="en-GB"/>
        </w:rPr>
        <w:t xml:space="preserve">one finger) FACTOR 1, </w:t>
      </w:r>
      <w:r w:rsidR="00C9050A" w:rsidRPr="00BF7A44">
        <w:rPr>
          <w:rFonts w:eastAsia="Times New Roman" w:cs="Times New Roman"/>
          <w:i/>
          <w:iCs/>
          <w:szCs w:val="24"/>
          <w:lang w:eastAsia="en-GB"/>
        </w:rPr>
        <w:t>StCDF1</w:t>
      </w:r>
      <w:r w:rsidR="00C9050A" w:rsidRPr="00BF7A44">
        <w:rPr>
          <w:rFonts w:eastAsia="Times New Roman" w:cs="Times New Roman"/>
          <w:szCs w:val="24"/>
          <w:lang w:eastAsia="en-GB"/>
        </w:rPr>
        <w:t xml:space="preserve"> </w:t>
      </w:r>
      <w:r w:rsidR="009A5816" w:rsidRPr="00BF7A44">
        <w:rPr>
          <w:rFonts w:eastAsia="Times New Roman" w:cs="Times New Roman"/>
          <w:szCs w:val="24"/>
          <w:lang w:eastAsia="en-GB"/>
        </w:rPr>
        <w:t>(</w:t>
      </w:r>
      <w:r w:rsidR="00C9050A" w:rsidRPr="00BF7A44">
        <w:rPr>
          <w:rFonts w:eastAsia="Times New Roman" w:cs="Times New Roman"/>
          <w:szCs w:val="24"/>
          <w:lang w:eastAsia="en-GB"/>
        </w:rPr>
        <w:t xml:space="preserve">PGSC0003DMG400018408, </w:t>
      </w:r>
      <w:r w:rsidR="006D0041" w:rsidRPr="00BF7A44">
        <w:rPr>
          <w:rFonts w:eastAsia="Times New Roman" w:cs="Times New Roman"/>
          <w:szCs w:val="24"/>
          <w:lang w:eastAsia="en-GB"/>
        </w:rPr>
        <w:t>ST4.03ch05:</w:t>
      </w:r>
      <w:r w:rsidR="000853D6" w:rsidRPr="000853D6">
        <w:rPr>
          <w:rFonts w:eastAsia="Times New Roman" w:cs="Times New Roman"/>
          <w:szCs w:val="24"/>
          <w:lang w:eastAsia="en-GB"/>
        </w:rPr>
        <w:t>4539029..4541329</w:t>
      </w:r>
      <w:r w:rsidR="009A5816" w:rsidRPr="00BF7A44">
        <w:rPr>
          <w:rFonts w:eastAsia="Times New Roman" w:cs="Times New Roman"/>
          <w:szCs w:val="24"/>
          <w:lang w:eastAsia="en-GB"/>
        </w:rPr>
        <w:t>)</w:t>
      </w:r>
      <w:r w:rsidR="00C9050A" w:rsidRPr="00BF7A44">
        <w:rPr>
          <w:rFonts w:eastAsia="Times New Roman" w:cs="Times New Roman"/>
          <w:szCs w:val="24"/>
          <w:lang w:eastAsia="en-GB"/>
        </w:rPr>
        <w:t>, which</w:t>
      </w:r>
      <w:r w:rsidRPr="00BF7A44">
        <w:rPr>
          <w:rFonts w:eastAsia="Times New Roman" w:cs="Times New Roman"/>
          <w:szCs w:val="24"/>
          <w:lang w:eastAsia="en-GB"/>
        </w:rPr>
        <w:t xml:space="preserve"> has been </w:t>
      </w:r>
      <w:r w:rsidR="000F25A2">
        <w:rPr>
          <w:rFonts w:eastAsia="Times New Roman" w:cs="Times New Roman"/>
          <w:szCs w:val="24"/>
          <w:lang w:eastAsia="en-GB"/>
        </w:rPr>
        <w:t>described</w:t>
      </w:r>
      <w:r w:rsidRPr="00BF7A44">
        <w:rPr>
          <w:rFonts w:eastAsia="Times New Roman" w:cs="Times New Roman"/>
          <w:szCs w:val="24"/>
          <w:lang w:eastAsia="en-GB"/>
        </w:rPr>
        <w:t xml:space="preserve"> as </w:t>
      </w:r>
      <w:r w:rsidR="00C9050A" w:rsidRPr="00BF7A44">
        <w:rPr>
          <w:rFonts w:eastAsia="Times New Roman" w:cs="Times New Roman"/>
          <w:szCs w:val="24"/>
          <w:lang w:eastAsia="en-GB"/>
        </w:rPr>
        <w:t xml:space="preserve">the </w:t>
      </w:r>
      <w:r w:rsidR="000F25A2">
        <w:rPr>
          <w:rFonts w:eastAsia="Times New Roman" w:cs="Times New Roman"/>
          <w:szCs w:val="24"/>
          <w:lang w:eastAsia="en-GB"/>
        </w:rPr>
        <w:t xml:space="preserve">transcription factor underlying </w:t>
      </w:r>
      <w:r w:rsidRPr="00BF7A44">
        <w:rPr>
          <w:rFonts w:eastAsia="Times New Roman" w:cs="Times New Roman"/>
          <w:szCs w:val="24"/>
          <w:lang w:eastAsia="en-GB"/>
        </w:rPr>
        <w:t xml:space="preserve">the major QTL for maturity on </w:t>
      </w:r>
      <w:r w:rsidR="006F72C6" w:rsidRPr="00BF7A44">
        <w:rPr>
          <w:rFonts w:eastAsia="Times New Roman" w:cs="Times New Roman"/>
          <w:szCs w:val="24"/>
          <w:lang w:eastAsia="en-GB"/>
        </w:rPr>
        <w:t>LG</w:t>
      </w:r>
      <w:r w:rsidRPr="00BF7A44">
        <w:rPr>
          <w:rFonts w:eastAsia="Times New Roman" w:cs="Times New Roman"/>
          <w:szCs w:val="24"/>
          <w:lang w:eastAsia="en-GB"/>
        </w:rPr>
        <w:t xml:space="preserve"> 5</w:t>
      </w:r>
      <w:r w:rsidR="00A9252C" w:rsidRPr="00BF7A44">
        <w:rPr>
          <w:rFonts w:eastAsia="Times New Roman" w:cs="Times New Roman"/>
          <w:szCs w:val="24"/>
          <w:lang w:eastAsia="en-GB"/>
        </w:rPr>
        <w:t xml:space="preserve"> </w:t>
      </w:r>
      <w:r w:rsidR="00A9252C" w:rsidRPr="00BF7A44">
        <w:rPr>
          <w:rFonts w:eastAsia="Times New Roman" w:cs="Times New Roman"/>
          <w:szCs w:val="24"/>
          <w:lang w:eastAsia="en-GB"/>
        </w:rPr>
        <w:fldChar w:fldCharType="begin" w:fldLock="1"/>
      </w:r>
      <w:r w:rsidR="00A9252C" w:rsidRPr="00BF7A44">
        <w:rPr>
          <w:rFonts w:eastAsia="Times New Roman" w:cs="Times New Roman"/>
          <w:szCs w:val="24"/>
          <w:lang w:eastAsia="en-GB"/>
        </w:rPr>
        <w:instrText>ADDIN CSL_CITATION {"citationItems":[{"id":"ITEM-1","itemData":{"DOI":"10.1038/nature11912","ISSN":"00280836","abstract":"Potato (Solanum tuberosum L.) originates from the Andes and evolved short-day-dependent tuber formation as a vegetative propagation strategy. Here we describe the identification of a central regulator underlying a major-effect quantitative trait locus for plant maturity and initiation of tuber development. We show that this gene belongs to the family of DOF (DNA-binding with one finger) transcription factors and regulates tuberization and plant life cycle length, by acting as a mediator between the circadian clock and the StSP6A mobile tuberization signal. We also show that natural allelic variants evade post-translational light regulation, allowing cultivation outside the geographical centre of origin of potato. Potato is a member of the Solanaceae family and is one of the world's most important food crops. This annual plant originates from the Andean regions of South America. Potato develops tubers from underground stems called stolons. Its equatorial origin makes potato essentially short-day dependent for tuberization and potato will not make tubers in the long-day conditions of spring and summer in the northern latitudes. When introduced in temperate zones, wild material will form tubers in the course of the autumnal shortening of day-length. Thus, one of the first selected traits in potato leading to a European potato type is likely to have been long-day acclimation for tuberization. Potato breeders can exploit the naturally occurring variation in tuberization onset and life cycle length, allowing varietal breeding for different latitudes, harvest times and markets. © 2013 Macmillan Publishers Limited. All rights reserved.","author":[{"dropping-particle":"","family":"Kloosterman","given":"Bjorn","non-dropping-particle":"","parse-names":false,"suffix":""},{"dropping-particle":"","family":"Abelenda","given":"José A.","non-dropping-particle":"","parse-names":false,"suffix":""},{"dropping-particle":"","family":"Gomez","given":"María Del Mar Carretero","non-dropping-particle":"","parse-names":false,"suffix":""},{"dropping-particle":"","family":"Oortwijn","given":"Marian","non-dropping-particle":"","parse-names":false,"suffix":""},{"dropping-particle":"","family":"Boer","given":"Jan M.","non-dropping-particle":"De","parse-names":false,"suffix":""},{"dropping-particle":"","family":"Kowitwanich","given":"Krissana","non-dropping-particle":"","parse-names":false,"suffix":""},{"dropping-particle":"","family":"Horvath","given":"Beatrix M.","non-dropping-particle":"","parse-names":false,"suffix":""},{"dropping-particle":"","family":"Eck","given":"Herman J.","non-dropping-particle":"Van","parse-names":false,"suffix":""},{"dropping-particle":"","family":"Smaczniak","given":"Cezary","non-dropping-particle":"","parse-names":false,"suffix":""},{"dropping-particle":"","family":"Prat","given":"Salomé","non-dropping-particle":"","parse-names":false,"suffix":""},{"dropping-particle":"","family":"Visser","given":"Richard G.F.","non-dropping-particle":"","parse-names":false,"suffix":""},{"dropping-particle":"","family":"Bachem","given":"Christian W.B.","non-dropping-particle":"","parse-names":false,"suffix":""}],"container-title":"Nature","id":"ITEM-1","issue":"7440","issued":{"date-parts":[["2013"]]},"page":"246-250","title":"Naturally occurring allele diversity allows potato cultivation in northern latitudes","type":"article-journal","volume":"495"},"uris":["http://www.mendeley.com/documents/?uuid=d9abc807-ac8f-48cb-8d18-dce647d84057"]}],"mendeley":{"formattedCitation":"(Kloosterman et al., 2013)","plainTextFormattedCitation":"(Kloosterman et al., 2013)","previouslyFormattedCitation":"(Kloosterman et al., 2013)"},"properties":{"noteIndex":0},"schema":"https://github.com/citation-style-language/schema/raw/master/csl-citation.json"}</w:instrText>
      </w:r>
      <w:r w:rsidR="00A9252C" w:rsidRPr="00BF7A44">
        <w:rPr>
          <w:rFonts w:eastAsia="Times New Roman" w:cs="Times New Roman"/>
          <w:szCs w:val="24"/>
          <w:lang w:eastAsia="en-GB"/>
        </w:rPr>
        <w:fldChar w:fldCharType="separate"/>
      </w:r>
      <w:r w:rsidR="00A9252C" w:rsidRPr="00BF7A44">
        <w:rPr>
          <w:rFonts w:eastAsia="Times New Roman" w:cs="Times New Roman"/>
          <w:noProof/>
          <w:szCs w:val="24"/>
          <w:lang w:eastAsia="en-GB"/>
        </w:rPr>
        <w:t>(Kloosterman et al., 2013)</w:t>
      </w:r>
      <w:r w:rsidR="00A9252C" w:rsidRPr="00BF7A44">
        <w:rPr>
          <w:rFonts w:eastAsia="Times New Roman" w:cs="Times New Roman"/>
          <w:szCs w:val="24"/>
          <w:lang w:eastAsia="en-GB"/>
        </w:rPr>
        <w:fldChar w:fldCharType="end"/>
      </w:r>
      <w:r w:rsidR="000D6B65" w:rsidRPr="00BF7A44">
        <w:rPr>
          <w:rFonts w:eastAsia="Times New Roman" w:cs="Times New Roman"/>
          <w:szCs w:val="24"/>
          <w:lang w:eastAsia="en-GB"/>
        </w:rPr>
        <w:t>.</w:t>
      </w:r>
      <w:r w:rsidR="009A5816" w:rsidRPr="00BF7A44">
        <w:rPr>
          <w:szCs w:val="24"/>
        </w:rPr>
        <w:t xml:space="preserve"> </w:t>
      </w:r>
      <w:r w:rsidR="00D737A3" w:rsidRPr="00BF7A44">
        <w:rPr>
          <w:rFonts w:eastAsia="Times New Roman" w:cs="Times New Roman"/>
          <w:szCs w:val="24"/>
          <w:lang w:eastAsia="en-GB"/>
        </w:rPr>
        <w:t>Such</w:t>
      </w:r>
      <w:r w:rsidR="00C9050A" w:rsidRPr="00BF7A44">
        <w:rPr>
          <w:rFonts w:eastAsia="Times New Roman" w:cs="Times New Roman"/>
          <w:szCs w:val="24"/>
          <w:lang w:eastAsia="en-GB"/>
        </w:rPr>
        <w:t xml:space="preserve"> a</w:t>
      </w:r>
      <w:r w:rsidR="00D737A3" w:rsidRPr="00BF7A44">
        <w:rPr>
          <w:rFonts w:eastAsia="Times New Roman" w:cs="Times New Roman"/>
          <w:szCs w:val="24"/>
          <w:lang w:eastAsia="en-GB"/>
        </w:rPr>
        <w:t xml:space="preserve"> region also</w:t>
      </w:r>
      <w:r w:rsidR="003C16E1" w:rsidRPr="00BF7A44">
        <w:rPr>
          <w:rFonts w:eastAsia="Times New Roman" w:cs="Times New Roman"/>
          <w:szCs w:val="24"/>
          <w:lang w:eastAsia="en-GB"/>
        </w:rPr>
        <w:t xml:space="preserve"> includes </w:t>
      </w:r>
      <w:r w:rsidR="0021382A" w:rsidRPr="00BF7A44">
        <w:rPr>
          <w:rFonts w:eastAsia="Times New Roman" w:cs="Times New Roman"/>
          <w:szCs w:val="24"/>
          <w:lang w:eastAsia="en-GB"/>
        </w:rPr>
        <w:t>yield-related QTL</w:t>
      </w:r>
      <w:r w:rsidR="0034730A" w:rsidRPr="00BF7A44">
        <w:rPr>
          <w:rFonts w:eastAsia="Times New Roman" w:cs="Times New Roman"/>
          <w:szCs w:val="24"/>
          <w:lang w:eastAsia="en-GB"/>
        </w:rPr>
        <w:t>,</w:t>
      </w:r>
      <w:r w:rsidR="0021382A" w:rsidRPr="00BF7A44">
        <w:rPr>
          <w:rFonts w:eastAsia="Times New Roman" w:cs="Times New Roman"/>
          <w:szCs w:val="24"/>
          <w:lang w:eastAsia="en-GB"/>
        </w:rPr>
        <w:t xml:space="preserve"> </w:t>
      </w:r>
      <w:r w:rsidR="000820E0" w:rsidRPr="00BF7A44">
        <w:rPr>
          <w:rFonts w:eastAsia="Times New Roman" w:cs="Times New Roman"/>
          <w:szCs w:val="24"/>
          <w:lang w:eastAsia="en-GB"/>
        </w:rPr>
        <w:t>where we found the</w:t>
      </w:r>
      <w:r w:rsidR="003873B9" w:rsidRPr="00BF7A44">
        <w:rPr>
          <w:rFonts w:eastAsia="Times New Roman" w:cs="Times New Roman"/>
          <w:szCs w:val="24"/>
          <w:lang w:eastAsia="en-GB"/>
        </w:rPr>
        <w:t xml:space="preserve"> </w:t>
      </w:r>
      <w:r w:rsidR="002C29CD">
        <w:rPr>
          <w:rFonts w:eastAsia="Times New Roman" w:cs="Times New Roman"/>
          <w:i/>
          <w:iCs/>
          <w:szCs w:val="24"/>
          <w:lang w:eastAsia="en-GB"/>
        </w:rPr>
        <w:t>P</w:t>
      </w:r>
      <w:r w:rsidR="0034730A" w:rsidRPr="00BF7A44">
        <w:rPr>
          <w:rFonts w:eastAsia="Times New Roman" w:cs="Times New Roman"/>
          <w:i/>
          <w:iCs/>
          <w:szCs w:val="24"/>
          <w:lang w:eastAsia="en-GB"/>
        </w:rPr>
        <w:t xml:space="preserve">otato </w:t>
      </w:r>
      <w:r w:rsidR="00AA4437" w:rsidRPr="00BF7A44">
        <w:rPr>
          <w:rFonts w:eastAsia="Times New Roman" w:cs="Times New Roman"/>
          <w:i/>
          <w:iCs/>
          <w:szCs w:val="24"/>
          <w:lang w:eastAsia="en-GB"/>
        </w:rPr>
        <w:t>homeobox</w:t>
      </w:r>
      <w:r w:rsidR="0034730A" w:rsidRPr="00BF7A44">
        <w:rPr>
          <w:rFonts w:eastAsia="Times New Roman" w:cs="Times New Roman"/>
          <w:i/>
          <w:iCs/>
          <w:szCs w:val="24"/>
          <w:lang w:eastAsia="en-GB"/>
        </w:rPr>
        <w:t xml:space="preserve"> 1</w:t>
      </w:r>
      <w:r w:rsidR="003873B9" w:rsidRPr="00BF7A44">
        <w:rPr>
          <w:rFonts w:eastAsia="Times New Roman" w:cs="Times New Roman"/>
          <w:szCs w:val="24"/>
          <w:lang w:eastAsia="en-GB"/>
        </w:rPr>
        <w:t xml:space="preserve"> gene</w:t>
      </w:r>
      <w:r w:rsidR="0034730A" w:rsidRPr="00BF7A44">
        <w:rPr>
          <w:rFonts w:eastAsia="Times New Roman" w:cs="Times New Roman"/>
          <w:szCs w:val="24"/>
          <w:lang w:eastAsia="en-GB"/>
        </w:rPr>
        <w:t xml:space="preserve">, </w:t>
      </w:r>
      <w:r w:rsidR="0034730A" w:rsidRPr="00BF7A44">
        <w:rPr>
          <w:rFonts w:eastAsia="Times New Roman" w:cs="Times New Roman"/>
          <w:i/>
          <w:iCs/>
          <w:szCs w:val="24"/>
          <w:lang w:eastAsia="en-GB"/>
        </w:rPr>
        <w:t>POTH1</w:t>
      </w:r>
      <w:r w:rsidR="0034730A" w:rsidRPr="00BF7A44">
        <w:rPr>
          <w:rFonts w:eastAsia="Times New Roman" w:cs="Times New Roman"/>
          <w:szCs w:val="24"/>
          <w:lang w:eastAsia="en-GB"/>
        </w:rPr>
        <w:t xml:space="preserve"> </w:t>
      </w:r>
      <w:r w:rsidR="0021382A" w:rsidRPr="00BF7A44">
        <w:rPr>
          <w:rFonts w:eastAsia="Times New Roman" w:cs="Times New Roman"/>
          <w:szCs w:val="24"/>
          <w:lang w:eastAsia="en-GB"/>
        </w:rPr>
        <w:t>(</w:t>
      </w:r>
      <w:r w:rsidR="0034730A" w:rsidRPr="00BF7A44">
        <w:rPr>
          <w:rFonts w:eastAsia="Times New Roman" w:cs="Times New Roman"/>
          <w:szCs w:val="24"/>
          <w:lang w:eastAsia="en-GB"/>
        </w:rPr>
        <w:t xml:space="preserve">PGSC0003DMG400013493, </w:t>
      </w:r>
      <w:r w:rsidR="0021382A" w:rsidRPr="00BF7A44">
        <w:rPr>
          <w:rFonts w:eastAsia="Times New Roman" w:cs="Times New Roman"/>
          <w:szCs w:val="24"/>
          <w:lang w:eastAsia="en-GB"/>
        </w:rPr>
        <w:t>ST4.03ch05:</w:t>
      </w:r>
      <w:r w:rsidR="000853D6" w:rsidRPr="000853D6">
        <w:rPr>
          <w:rFonts w:eastAsia="Times New Roman" w:cs="Times New Roman"/>
          <w:szCs w:val="24"/>
          <w:lang w:eastAsia="en-GB"/>
        </w:rPr>
        <w:t>9248372..9258054</w:t>
      </w:r>
      <w:r w:rsidR="0021382A" w:rsidRPr="00BF7A44">
        <w:rPr>
          <w:rFonts w:eastAsia="Times New Roman" w:cs="Times New Roman"/>
          <w:szCs w:val="24"/>
          <w:lang w:eastAsia="en-GB"/>
        </w:rPr>
        <w:t>)</w:t>
      </w:r>
      <w:r w:rsidR="00AA4437" w:rsidRPr="00BF7A44">
        <w:rPr>
          <w:rFonts w:eastAsia="Times New Roman" w:cs="Times New Roman"/>
          <w:szCs w:val="24"/>
          <w:lang w:eastAsia="en-GB"/>
        </w:rPr>
        <w:t>,</w:t>
      </w:r>
      <w:r w:rsidR="00405CFA" w:rsidRPr="00BF7A44">
        <w:rPr>
          <w:rFonts w:eastAsia="Times New Roman" w:cs="Times New Roman"/>
          <w:szCs w:val="24"/>
          <w:lang w:eastAsia="en-GB"/>
        </w:rPr>
        <w:t xml:space="preserve"> </w:t>
      </w:r>
      <w:r w:rsidR="000820E0" w:rsidRPr="00BF7A44">
        <w:rPr>
          <w:rFonts w:eastAsia="Times New Roman" w:cs="Times New Roman"/>
          <w:szCs w:val="24"/>
          <w:lang w:eastAsia="en-GB"/>
        </w:rPr>
        <w:t xml:space="preserve">that </w:t>
      </w:r>
      <w:r w:rsidR="003873B9" w:rsidRPr="00BF7A44">
        <w:rPr>
          <w:rFonts w:eastAsia="Times New Roman" w:cs="Times New Roman"/>
          <w:szCs w:val="24"/>
          <w:lang w:eastAsia="en-GB"/>
        </w:rPr>
        <w:t>appears to regulate tuber development in potato via StBEL5-TOPH1 he</w:t>
      </w:r>
      <w:r w:rsidR="00900AB7" w:rsidRPr="00BF7A44">
        <w:rPr>
          <w:rFonts w:eastAsia="Times New Roman" w:cs="Times New Roman"/>
          <w:szCs w:val="24"/>
          <w:lang w:eastAsia="en-GB"/>
        </w:rPr>
        <w:t>te</w:t>
      </w:r>
      <w:r w:rsidR="003873B9" w:rsidRPr="00BF7A44">
        <w:rPr>
          <w:rFonts w:eastAsia="Times New Roman" w:cs="Times New Roman"/>
          <w:szCs w:val="24"/>
          <w:lang w:eastAsia="en-GB"/>
        </w:rPr>
        <w:t>rodimer</w:t>
      </w:r>
      <w:r w:rsidR="00D23582" w:rsidRPr="00BF7A44">
        <w:rPr>
          <w:rFonts w:eastAsia="Times New Roman" w:cs="Times New Roman"/>
          <w:szCs w:val="24"/>
          <w:lang w:eastAsia="en-GB"/>
        </w:rPr>
        <w:t xml:space="preserve"> </w:t>
      </w:r>
      <w:r w:rsidR="004D7DBF" w:rsidRPr="00BF7A44">
        <w:rPr>
          <w:rFonts w:eastAsia="Times New Roman" w:cs="Times New Roman"/>
          <w:szCs w:val="24"/>
          <w:lang w:eastAsia="en-GB"/>
        </w:rPr>
        <w:fldChar w:fldCharType="begin" w:fldLock="1"/>
      </w:r>
      <w:r w:rsidR="000820E0" w:rsidRPr="00BF7A44">
        <w:rPr>
          <w:rFonts w:eastAsia="Times New Roman" w:cs="Times New Roman"/>
          <w:szCs w:val="24"/>
          <w:lang w:eastAsia="en-GB"/>
        </w:rPr>
        <w:instrText>ADDIN CSL_CITATION {"citationItems":[{"id":"ITEM-1","itemData":{"DOI":"10.1104/pp.102.015560.ser","abstract":"Potato (Solanum tuberosum) homeobox 1 (POTH1) is a class I homeobox gene isolated from an early-stage tuber cDNA library. The RNA expression pattern of POTH1, unlike that of most other class I knotted-like homeobox genes, is widespread in the cells of both indeterminate and differentiated tissues. Using in situ hybridization, POTH1 transcripts were detected in meristematic cells, leaf primordia, and the vascular procambium of the young stem. Overexpression of POTH1 produced dwarf plants with altered leaf morphology. Leaves were reduced in size and displayed a “mouse-ear” phenotype. The mid-vein was less prominent, resulting in a palmate venation pattern. The overall plant height of overexpression lines was reduced due to a decrease in internode length. Levels of intermediates in the gibberellin (GA) biosynthetic pathway were altered, and the bioactive GA, GA1 , was reduced by one-half in sense mutants. Accumulation of mRNA for GA 20-oxidase1, a key biosynthetic enzyme, decreased in overexpression lines. In vitro tuberization was enhanced under both short- and long-day photoperiods in several POTH1 overexpression lines. Sense lines produced more tubers at a faster rate than controls. These results imply that POTH1 mediates the development of potato by acting as a negative regulator of GA biosynthesis","author":[{"dropping-particle":"","family":"Rosin","given":"Faye M","non-dropping-particle":"","parse-names":false,"suffix":""},{"dropping-particle":"","family":"Hart","given":"Jennifer K","non-dropping-particle":"","parse-names":false,"suffix":""},{"dropping-particle":"","family":"Horner","given":"Harry T","non-dropping-particle":"","parse-names":false,"suffix":""},{"dropping-particle":"","family":"Davies","given":"Peter J","non-dropping-particle":"","parse-names":false,"suffix":""},{"dropping-particle":"","family":"Hannapel","given":"David J","non-dropping-particle":"","parse-names":false,"suffix":""}],"container-title":"Plant physiology","id":"ITEM-1","issue":"May","issued":{"date-parts":[["2003"]]},"page":"106-117","title":"Overexpression of a Knotted-Like Homeobox Gene of Gibberellin Accumulation 1","type":"article-journal","volume":"132"},"uris":["http://www.mendeley.com/documents/?uuid=ad9c3e9d-5ace-45e0-86cc-6fe4501725ae"]}],"mendeley":{"formattedCitation":"(Rosin et al., 2003)","plainTextFormattedCitation":"(Rosin et al., 2003)","previouslyFormattedCitation":"(Rosin et al., 2003)"},"properties":{"noteIndex":0},"schema":"https://github.com/citation-style-language/schema/raw/master/csl-citation.json"}</w:instrText>
      </w:r>
      <w:r w:rsidR="004D7DBF" w:rsidRPr="00BF7A44">
        <w:rPr>
          <w:rFonts w:eastAsia="Times New Roman" w:cs="Times New Roman"/>
          <w:szCs w:val="24"/>
          <w:lang w:eastAsia="en-GB"/>
        </w:rPr>
        <w:fldChar w:fldCharType="separate"/>
      </w:r>
      <w:r w:rsidR="003873B9" w:rsidRPr="00BF7A44">
        <w:rPr>
          <w:rFonts w:eastAsia="Times New Roman" w:cs="Times New Roman"/>
          <w:noProof/>
          <w:szCs w:val="24"/>
          <w:lang w:eastAsia="en-GB"/>
        </w:rPr>
        <w:t>(Rosin et al., 2003)</w:t>
      </w:r>
      <w:r w:rsidR="004D7DBF" w:rsidRPr="00BF7A44">
        <w:rPr>
          <w:rFonts w:eastAsia="Times New Roman" w:cs="Times New Roman"/>
          <w:szCs w:val="24"/>
          <w:lang w:eastAsia="en-GB"/>
        </w:rPr>
        <w:fldChar w:fldCharType="end"/>
      </w:r>
      <w:r w:rsidR="0021382A" w:rsidRPr="00BF7A44">
        <w:rPr>
          <w:rFonts w:eastAsia="Times New Roman" w:cs="Times New Roman"/>
          <w:szCs w:val="24"/>
          <w:lang w:eastAsia="en-GB"/>
        </w:rPr>
        <w:t>.</w:t>
      </w:r>
      <w:r w:rsidR="004F5F6D" w:rsidRPr="00BF7A44">
        <w:rPr>
          <w:rFonts w:eastAsia="Times New Roman" w:cs="Times New Roman"/>
          <w:szCs w:val="24"/>
          <w:lang w:eastAsia="en-GB"/>
        </w:rPr>
        <w:t xml:space="preserve"> Finally, QTL </w:t>
      </w:r>
      <w:r w:rsidR="00A870FD">
        <w:rPr>
          <w:rFonts w:eastAsia="Times New Roman" w:cs="Times New Roman"/>
          <w:szCs w:val="24"/>
          <w:lang w:eastAsia="en-GB"/>
        </w:rPr>
        <w:t>underlying</w:t>
      </w:r>
      <w:r w:rsidR="004F5F6D" w:rsidRPr="00BF7A44">
        <w:rPr>
          <w:rFonts w:eastAsia="Times New Roman" w:cs="Times New Roman"/>
          <w:szCs w:val="24"/>
          <w:lang w:eastAsia="en-GB"/>
        </w:rPr>
        <w:t xml:space="preserve"> IHN</w:t>
      </w:r>
      <w:r w:rsidR="00A870FD">
        <w:rPr>
          <w:rFonts w:eastAsia="Times New Roman" w:cs="Times New Roman"/>
          <w:szCs w:val="24"/>
          <w:lang w:eastAsia="en-GB"/>
        </w:rPr>
        <w:t>-related traits</w:t>
      </w:r>
      <w:r w:rsidR="004F5F6D" w:rsidRPr="00BF7A44">
        <w:rPr>
          <w:rFonts w:eastAsia="Times New Roman" w:cs="Times New Roman"/>
          <w:szCs w:val="24"/>
          <w:lang w:eastAsia="en-GB"/>
        </w:rPr>
        <w:t xml:space="preserve"> were also found in the same LG 5 hotspot</w:t>
      </w:r>
      <w:r w:rsidR="0021382A" w:rsidRPr="00BF7A44">
        <w:rPr>
          <w:rFonts w:eastAsia="Times New Roman" w:cs="Times New Roman"/>
          <w:szCs w:val="24"/>
          <w:lang w:eastAsia="en-GB"/>
        </w:rPr>
        <w:t>,</w:t>
      </w:r>
      <w:r w:rsidR="004F5F6D" w:rsidRPr="00BF7A44">
        <w:rPr>
          <w:rFonts w:eastAsia="Times New Roman" w:cs="Times New Roman"/>
          <w:szCs w:val="24"/>
          <w:lang w:eastAsia="en-GB"/>
        </w:rPr>
        <w:t xml:space="preserve"> </w:t>
      </w:r>
      <w:r w:rsidR="003F5ACF">
        <w:rPr>
          <w:rFonts w:eastAsia="Times New Roman" w:cs="Times New Roman"/>
          <w:szCs w:val="24"/>
          <w:lang w:eastAsia="en-GB"/>
        </w:rPr>
        <w:t xml:space="preserve">where </w:t>
      </w:r>
      <w:r w:rsidR="00AA4437" w:rsidRPr="00BF7A44">
        <w:rPr>
          <w:rFonts w:eastAsia="Times New Roman" w:cs="Times New Roman"/>
          <w:szCs w:val="24"/>
          <w:lang w:eastAsia="en-GB"/>
        </w:rPr>
        <w:t>a homeobox-associated leucine zipper</w:t>
      </w:r>
      <w:r w:rsidR="00D23582" w:rsidRPr="00BF7A44">
        <w:rPr>
          <w:rFonts w:eastAsia="Times New Roman" w:cs="Times New Roman"/>
          <w:szCs w:val="24"/>
          <w:lang w:eastAsia="en-GB"/>
        </w:rPr>
        <w:t xml:space="preserve">, </w:t>
      </w:r>
      <w:r w:rsidR="00AA4437" w:rsidRPr="00BF7A44">
        <w:rPr>
          <w:rFonts w:eastAsia="Times New Roman" w:cs="Times New Roman"/>
          <w:i/>
          <w:iCs/>
          <w:szCs w:val="24"/>
          <w:lang w:eastAsia="en-GB"/>
        </w:rPr>
        <w:t>StHOX40</w:t>
      </w:r>
      <w:r w:rsidR="00AA4437" w:rsidRPr="00BF7A44">
        <w:rPr>
          <w:rFonts w:eastAsia="Times New Roman" w:cs="Times New Roman"/>
          <w:szCs w:val="24"/>
          <w:lang w:eastAsia="en-GB"/>
        </w:rPr>
        <w:t xml:space="preserve"> </w:t>
      </w:r>
      <w:r w:rsidR="00346129" w:rsidRPr="00BF7A44">
        <w:rPr>
          <w:rFonts w:eastAsia="Times New Roman" w:cs="Times New Roman"/>
          <w:szCs w:val="24"/>
          <w:lang w:eastAsia="en-GB"/>
        </w:rPr>
        <w:t>(</w:t>
      </w:r>
      <w:r w:rsidR="00AA4437" w:rsidRPr="00BF7A44">
        <w:rPr>
          <w:rFonts w:eastAsia="Times New Roman" w:cs="Times New Roman"/>
          <w:szCs w:val="24"/>
          <w:lang w:eastAsia="en-GB"/>
        </w:rPr>
        <w:t xml:space="preserve">PGSC0003DMG400030494, </w:t>
      </w:r>
      <w:r w:rsidR="006D0041" w:rsidRPr="00BF7A44">
        <w:rPr>
          <w:rFonts w:eastAsia="Times New Roman" w:cs="Times New Roman"/>
          <w:szCs w:val="24"/>
          <w:lang w:eastAsia="en-GB"/>
        </w:rPr>
        <w:t>ST4.03ch</w:t>
      </w:r>
      <w:proofErr w:type="gramStart"/>
      <w:r w:rsidR="006D0041" w:rsidRPr="00BF7A44">
        <w:rPr>
          <w:rFonts w:eastAsia="Times New Roman" w:cs="Times New Roman"/>
          <w:szCs w:val="24"/>
          <w:lang w:eastAsia="en-GB"/>
        </w:rPr>
        <w:t>05:</w:t>
      </w:r>
      <w:r w:rsidR="000853D6" w:rsidRPr="000853D6">
        <w:rPr>
          <w:rFonts w:eastAsia="Times New Roman" w:cs="Times New Roman"/>
          <w:szCs w:val="24"/>
          <w:lang w:eastAsia="en-GB"/>
        </w:rPr>
        <w:t>4264626..</w:t>
      </w:r>
      <w:proofErr w:type="gramEnd"/>
      <w:r w:rsidR="000853D6" w:rsidRPr="000853D6">
        <w:rPr>
          <w:rFonts w:eastAsia="Times New Roman" w:cs="Times New Roman"/>
          <w:szCs w:val="24"/>
          <w:lang w:eastAsia="en-GB"/>
        </w:rPr>
        <w:t>4267698</w:t>
      </w:r>
      <w:r w:rsidR="00346129" w:rsidRPr="00BF7A44">
        <w:rPr>
          <w:rFonts w:eastAsia="Times New Roman" w:cs="Times New Roman"/>
          <w:szCs w:val="24"/>
          <w:lang w:eastAsia="en-GB"/>
        </w:rPr>
        <w:t>)</w:t>
      </w:r>
      <w:r w:rsidR="003F5ACF">
        <w:rPr>
          <w:rFonts w:eastAsia="Times New Roman" w:cs="Times New Roman"/>
          <w:szCs w:val="24"/>
          <w:lang w:eastAsia="en-GB"/>
        </w:rPr>
        <w:t>, was identified</w:t>
      </w:r>
      <w:r w:rsidR="00A870FD">
        <w:rPr>
          <w:rFonts w:eastAsia="Times New Roman" w:cs="Times New Roman"/>
          <w:szCs w:val="24"/>
          <w:lang w:eastAsia="en-GB"/>
        </w:rPr>
        <w:t>. This gene</w:t>
      </w:r>
      <w:r w:rsidR="004F5F6D" w:rsidRPr="00BF7A44">
        <w:rPr>
          <w:rFonts w:eastAsia="Times New Roman" w:cs="Times New Roman"/>
          <w:szCs w:val="24"/>
          <w:lang w:eastAsia="en-GB"/>
        </w:rPr>
        <w:t xml:space="preserve"> </w:t>
      </w:r>
      <w:r w:rsidR="003C16E1" w:rsidRPr="00BF7A44">
        <w:rPr>
          <w:rFonts w:eastAsia="Times New Roman" w:cs="Times New Roman"/>
          <w:szCs w:val="24"/>
          <w:lang w:eastAsia="en-GB"/>
        </w:rPr>
        <w:t>was found to be</w:t>
      </w:r>
      <w:r w:rsidR="001E0B83" w:rsidRPr="00BF7A44">
        <w:rPr>
          <w:rFonts w:eastAsia="Times New Roman" w:cs="Times New Roman"/>
          <w:szCs w:val="24"/>
          <w:lang w:eastAsia="en-GB"/>
        </w:rPr>
        <w:t xml:space="preserve"> </w:t>
      </w:r>
      <w:r w:rsidR="00A870FD">
        <w:rPr>
          <w:rFonts w:eastAsia="Times New Roman" w:cs="Times New Roman"/>
          <w:szCs w:val="24"/>
          <w:lang w:eastAsia="en-GB"/>
        </w:rPr>
        <w:t xml:space="preserve">either </w:t>
      </w:r>
      <w:r w:rsidR="001E0B83" w:rsidRPr="00BF7A44">
        <w:rPr>
          <w:rFonts w:eastAsia="Times New Roman" w:cs="Times New Roman"/>
          <w:szCs w:val="24"/>
          <w:lang w:eastAsia="en-GB"/>
        </w:rPr>
        <w:t xml:space="preserve">up </w:t>
      </w:r>
      <w:r w:rsidR="00A870FD">
        <w:rPr>
          <w:rFonts w:eastAsia="Times New Roman" w:cs="Times New Roman"/>
          <w:szCs w:val="24"/>
          <w:lang w:eastAsia="en-GB"/>
        </w:rPr>
        <w:t xml:space="preserve">or downregulated </w:t>
      </w:r>
      <w:r w:rsidR="001E0B83" w:rsidRPr="00BF7A44">
        <w:rPr>
          <w:rFonts w:eastAsia="Times New Roman" w:cs="Times New Roman"/>
          <w:szCs w:val="24"/>
          <w:lang w:eastAsia="en-GB"/>
        </w:rPr>
        <w:t xml:space="preserve">under heat </w:t>
      </w:r>
      <w:r w:rsidR="00A870FD">
        <w:rPr>
          <w:rFonts w:eastAsia="Times New Roman" w:cs="Times New Roman"/>
          <w:szCs w:val="24"/>
          <w:lang w:eastAsia="en-GB"/>
        </w:rPr>
        <w:t xml:space="preserve">and drought </w:t>
      </w:r>
      <w:r w:rsidR="001E0B83" w:rsidRPr="00BF7A44">
        <w:rPr>
          <w:rFonts w:eastAsia="Times New Roman" w:cs="Times New Roman"/>
          <w:szCs w:val="24"/>
          <w:lang w:eastAsia="en-GB"/>
        </w:rPr>
        <w:t>stress</w:t>
      </w:r>
      <w:r w:rsidR="00A870FD">
        <w:rPr>
          <w:rFonts w:eastAsia="Times New Roman" w:cs="Times New Roman"/>
          <w:szCs w:val="24"/>
          <w:lang w:eastAsia="en-GB"/>
        </w:rPr>
        <w:t>es</w:t>
      </w:r>
      <w:r w:rsidR="006E7E6F" w:rsidRPr="00BF7A44">
        <w:rPr>
          <w:rFonts w:eastAsia="Times New Roman" w:cs="Times New Roman"/>
          <w:szCs w:val="24"/>
          <w:lang w:eastAsia="en-GB"/>
        </w:rPr>
        <w:t xml:space="preserve"> in potato</w:t>
      </w:r>
      <w:r w:rsidR="00A870FD">
        <w:rPr>
          <w:rFonts w:eastAsia="Times New Roman" w:cs="Times New Roman"/>
          <w:szCs w:val="24"/>
          <w:lang w:eastAsia="en-GB"/>
        </w:rPr>
        <w:t>, respectively</w:t>
      </w:r>
      <w:r w:rsidR="001E0B83" w:rsidRPr="00BF7A44">
        <w:rPr>
          <w:rFonts w:eastAsia="Times New Roman" w:cs="Times New Roman"/>
          <w:szCs w:val="24"/>
          <w:lang w:eastAsia="en-GB"/>
        </w:rPr>
        <w:t xml:space="preserve"> </w:t>
      </w:r>
      <w:r w:rsidR="001E0B83" w:rsidRPr="00BF7A44">
        <w:rPr>
          <w:rFonts w:eastAsia="Times New Roman" w:cs="Times New Roman"/>
          <w:szCs w:val="24"/>
          <w:lang w:eastAsia="en-GB"/>
        </w:rPr>
        <w:fldChar w:fldCharType="begin" w:fldLock="1"/>
      </w:r>
      <w:r w:rsidR="003F2411" w:rsidRPr="00BF7A44">
        <w:rPr>
          <w:rFonts w:eastAsia="Times New Roman" w:cs="Times New Roman"/>
          <w:szCs w:val="24"/>
          <w:lang w:eastAsia="en-GB"/>
        </w:rPr>
        <w:instrText>ADDIN CSL_CITATION {"citationItems":[{"id":"ITEM-1","itemData":{"DOI":"10.1016/j.gene.2019.02.024","ISSN":"18790038","abstract":"HD-ZIP (Homeodomain leucine zipper) transcription factors play an important regulatory role in stress resistance in plants. The purpose of this study was to analyze the characteristics of the HD-ZIP genes/proteins and to study their expression profiles under high and low temperature conditions in potato (Solanum tuberosum L.). A strict homology search was used to find 43 HD-ZIP genes located on potato chromosomes 1–12. Exons/introns, protein features and conserved motifs were analyzed, and six segment duplications were identified from 43 HD-ZIP genes. Then, we analyzed the data from the PGSC (Potato Genome Sequencing Consortium) database regarding the expression of 43 HD-ZIP genes that were induced by biotic and abiotic stresses and phytohormone treatments and conducted an expression analysis for these genes across all potato life stages. Additionally, the expression levels of 13 HD-ZIP genes were analyzed under high temperature (37 °C) and low temperature (4 °C) conditions. The results showed that the transcript levels of all 13 genes changed, which indicated that these genes respond to heat and cold in plants. Especially for StHOX20, the expression significantly upregulated in roots at 37 °C and 4 °C. Our findings laid the foundation and provided clues for understanding the biological functions of HD-ZIP family genes.","author":[{"dropping-particle":"","family":"Li","given":"Wan","non-dropping-particle":"","parse-names":false,"suffix":""},{"dropping-particle":"","family":"Dong","given":"Jieya","non-dropping-particle":"","parse-names":false,"suffix":""},{"dropping-particle":"","family":"Cao","given":"Minxuan","non-dropping-particle":"","parse-names":false,"suffix":""},{"dropping-particle":"","family":"Gao","given":"Xianxian","non-dropping-particle":"","parse-names":false,"suffix":""},{"dropping-particle":"","family":"Wang","given":"Dongdong","non-dropping-particle":"","parse-names":false,"suffix":""},{"dropping-particle":"","family":"Liu","given":"Bailin","non-dropping-particle":"","parse-names":false,"suffix":""},{"dropping-particle":"","family":"Chen","given":"Qin","non-dropping-particle":"","parse-names":false,"suffix":""}],"container-title":"Gene","id":"ITEM-1","issue":"December 2018","issued":{"date-parts":[["2019"]]},"page":"103-117","publisher":"Elsevier","title":"Genome-wide identification and characterization of HD-ZIP genes in potato","type":"article-journal","volume":"697"},"uris":["http://www.mendeley.com/documents/?uuid=3d2cb37e-3d43-4aac-9fce-ee51ff434fe4"]}],"mendeley":{"formattedCitation":"(Li et al., 2019)","plainTextFormattedCitation":"(Li et al., 2019)","previouslyFormattedCitation":"(Li et al., 2019)"},"properties":{"noteIndex":0},"schema":"https://github.com/citation-style-language/schema/raw/master/csl-citation.json"}</w:instrText>
      </w:r>
      <w:r w:rsidR="001E0B83" w:rsidRPr="00BF7A44">
        <w:rPr>
          <w:rFonts w:eastAsia="Times New Roman" w:cs="Times New Roman"/>
          <w:szCs w:val="24"/>
          <w:lang w:eastAsia="en-GB"/>
        </w:rPr>
        <w:fldChar w:fldCharType="separate"/>
      </w:r>
      <w:r w:rsidR="001E0B83" w:rsidRPr="00BF7A44">
        <w:rPr>
          <w:rFonts w:eastAsia="Times New Roman" w:cs="Times New Roman"/>
          <w:noProof/>
          <w:szCs w:val="24"/>
          <w:lang w:eastAsia="en-GB"/>
        </w:rPr>
        <w:t>(Li et al., 2019)</w:t>
      </w:r>
      <w:r w:rsidR="001E0B83" w:rsidRPr="00BF7A44">
        <w:rPr>
          <w:rFonts w:eastAsia="Times New Roman" w:cs="Times New Roman"/>
          <w:szCs w:val="24"/>
          <w:lang w:eastAsia="en-GB"/>
        </w:rPr>
        <w:fldChar w:fldCharType="end"/>
      </w:r>
      <w:r w:rsidR="00A870FD">
        <w:rPr>
          <w:rFonts w:eastAsia="Times New Roman" w:cs="Times New Roman"/>
          <w:szCs w:val="24"/>
          <w:lang w:eastAsia="en-GB"/>
        </w:rPr>
        <w:t xml:space="preserve">, which are believed to be two </w:t>
      </w:r>
      <w:r w:rsidR="00ED12CD">
        <w:rPr>
          <w:rFonts w:eastAsia="Times New Roman" w:cs="Times New Roman"/>
          <w:szCs w:val="24"/>
          <w:lang w:eastAsia="en-GB"/>
        </w:rPr>
        <w:t>important trigger</w:t>
      </w:r>
      <w:r w:rsidR="00A870FD">
        <w:rPr>
          <w:rFonts w:eastAsia="Times New Roman" w:cs="Times New Roman"/>
          <w:szCs w:val="24"/>
          <w:lang w:eastAsia="en-GB"/>
        </w:rPr>
        <w:t>s</w:t>
      </w:r>
      <w:r w:rsidR="00ED12CD">
        <w:rPr>
          <w:rFonts w:eastAsia="Times New Roman" w:cs="Times New Roman"/>
          <w:szCs w:val="24"/>
          <w:lang w:eastAsia="en-GB"/>
        </w:rPr>
        <w:t xml:space="preserve"> </w:t>
      </w:r>
      <w:r w:rsidR="00A870FD">
        <w:rPr>
          <w:rFonts w:eastAsia="Times New Roman" w:cs="Times New Roman"/>
          <w:szCs w:val="24"/>
          <w:lang w:eastAsia="en-GB"/>
        </w:rPr>
        <w:t>of</w:t>
      </w:r>
      <w:r w:rsidR="00ED12CD">
        <w:rPr>
          <w:rFonts w:eastAsia="Times New Roman" w:cs="Times New Roman"/>
          <w:szCs w:val="24"/>
          <w:lang w:eastAsia="en-GB"/>
        </w:rPr>
        <w:t xml:space="preserve"> IHN </w:t>
      </w:r>
      <w:r w:rsidR="00ED12CD">
        <w:rPr>
          <w:rFonts w:eastAsia="Times New Roman" w:cs="Times New Roman"/>
          <w:szCs w:val="24"/>
          <w:lang w:eastAsia="en-GB"/>
        </w:rPr>
        <w:fldChar w:fldCharType="begin" w:fldLock="1"/>
      </w:r>
      <w:r w:rsidR="00987FFA">
        <w:rPr>
          <w:rFonts w:eastAsia="Times New Roman" w:cs="Times New Roman"/>
          <w:szCs w:val="24"/>
          <w:lang w:eastAsia="en-GB"/>
        </w:rPr>
        <w:instrText>ADDIN CSL_CITATION {"citationItems":[{"id":"ITEM-1","itemData":{"DOI":"10.1007/s12230-008-9008-4","ISSN":"1099209X","abstract":"Non-pathogenic necroses of potato tubers have been described in the literature since the early 20th century using different names including internal rust spot, internal browning, physiological internal necrosis, internal brown fleck, chocolate spot, internal brown spot and internal heat necrosis. These reports very likely describe either the same, or a collection of similar disorders, falling under the general umbrella of \"internal necrosis\", with the expression of symptoms being significantly altered via genotype by environment interactions. A number of widely-grown cultivars (e.g. 'Russet Burbank', 'Atlantic' and 'Yukon Gold') are susceptible to internal necrosis, making it an economically significant problem. In Atlantic, this syndrome has been termed internal heat necrosis (IHN) in the eastern United States by several investigators because heat and drought are believed to be important triggers of this condition. Investigators in the midwestern and western United States term this same or similar disorder internal brown spot (IBS). IHN and IBS are an internal physiological disorder of potato characterized by brownish red necrotic patches of parenchymal tissue that typically, though not always, occur along and/or inside the vascular ring. Several reports indicate that IHN is most commonly associated with the vascular ring tissue near the apical end of the tuber, but IHN may form anywhere in the tuber. In many cases, it is very difficult to distinguish between IHN and IBS, and several overlapping environmental factors are associated with each of these disorders. High day and night temperatures early in the growing season, combined with low rainfall, have been shown to increase the frequency and severity of IHN and IBS in several cultivars. Considerable research has examined the role of calcium in ameliorating IHN and IBS expression. Much of this work suggests an important role for calcium in the development of IHN, but other biotic and abiotic factors undoubtedly affect IHN and IBS expression. The biochemistry and genetics behind internal necroses of potato have historically been the least-researched facets of this problem. Research has shown that enzymes involved in protecting cells from oxidative damage may be involved, and heritability studies have demonstrated that broad-sense heritability for IHN resistance is high. This review seeks to outline previous work on physiological internal necroses of potato due to high temperatures, summarize our curren…","author":[{"dropping-particle":"","family":"Yencho","given":"G. Craig","non-dropping-particle":"","parse-names":false,"suffix":""},{"dropping-particle":"","family":"McCord","given":"Per H.","non-dropping-particle":"","parse-names":false,"suffix":""},{"dropping-particle":"","family":"Haynes","given":"Kathleen G.","non-dropping-particle":"","parse-names":false,"suffix":""},{"dropping-particle":"","family":"Sterrett","given":"S. B.Rikki","non-dropping-particle":"","parse-names":false,"suffix":""}],"container-title":"American Journal of Potato Research","id":"ITEM-1","issue":"1","issued":{"date-parts":[["2008"]]},"page":"69-76","title":"Internal heat necrosis of potato - A review","type":"article-journal","volume":"85"},"uris":["http://www.mendeley.com/documents/?uuid=7f0ba90a-11f2-413f-b03a-a83ffbcb5eb3"]}],"mendeley":{"formattedCitation":"(Yencho et al., 2008)","plainTextFormattedCitation":"(Yencho et al., 2008)","previouslyFormattedCitation":"(Yencho et al., 2008)"},"properties":{"noteIndex":0},"schema":"https://github.com/citation-style-language/schema/raw/master/csl-citation.json"}</w:instrText>
      </w:r>
      <w:r w:rsidR="00ED12CD">
        <w:rPr>
          <w:rFonts w:eastAsia="Times New Roman" w:cs="Times New Roman"/>
          <w:szCs w:val="24"/>
          <w:lang w:eastAsia="en-GB"/>
        </w:rPr>
        <w:fldChar w:fldCharType="separate"/>
      </w:r>
      <w:r w:rsidR="00ED12CD" w:rsidRPr="00ED12CD">
        <w:rPr>
          <w:rFonts w:eastAsia="Times New Roman" w:cs="Times New Roman"/>
          <w:noProof/>
          <w:szCs w:val="24"/>
          <w:lang w:eastAsia="en-GB"/>
        </w:rPr>
        <w:t>(Yencho et al., 2008)</w:t>
      </w:r>
      <w:r w:rsidR="00ED12CD">
        <w:rPr>
          <w:rFonts w:eastAsia="Times New Roman" w:cs="Times New Roman"/>
          <w:szCs w:val="24"/>
          <w:lang w:eastAsia="en-GB"/>
        </w:rPr>
        <w:fldChar w:fldCharType="end"/>
      </w:r>
      <w:r w:rsidR="009A5816" w:rsidRPr="00BF7A44">
        <w:rPr>
          <w:rFonts w:eastAsia="Times New Roman" w:cs="Times New Roman"/>
          <w:szCs w:val="24"/>
          <w:lang w:eastAsia="en-GB"/>
        </w:rPr>
        <w:t xml:space="preserve">. </w:t>
      </w:r>
    </w:p>
    <w:p w14:paraId="6D4CD167" w14:textId="2CB3DFE8" w:rsidR="00346129" w:rsidRDefault="009132AF" w:rsidP="00711BD0">
      <w:pPr>
        <w:spacing w:line="480" w:lineRule="auto"/>
        <w:rPr>
          <w:rFonts w:eastAsia="Times New Roman" w:cs="Times New Roman"/>
          <w:szCs w:val="24"/>
          <w:lang w:eastAsia="en-GB"/>
        </w:rPr>
      </w:pPr>
      <w:r w:rsidRPr="00BF7A44">
        <w:rPr>
          <w:rFonts w:eastAsia="Times New Roman" w:cs="Times New Roman"/>
          <w:szCs w:val="24"/>
          <w:lang w:eastAsia="en-GB"/>
        </w:rPr>
        <w:t>O</w:t>
      </w:r>
      <w:r w:rsidR="009A5816" w:rsidRPr="00BF7A44">
        <w:rPr>
          <w:rFonts w:eastAsia="Times New Roman" w:cs="Times New Roman"/>
          <w:szCs w:val="24"/>
          <w:lang w:eastAsia="en-GB"/>
        </w:rPr>
        <w:t>ther genes</w:t>
      </w:r>
      <w:r w:rsidR="000820E0" w:rsidRPr="00BF7A44">
        <w:rPr>
          <w:rFonts w:eastAsia="Times New Roman" w:cs="Times New Roman"/>
          <w:szCs w:val="24"/>
          <w:lang w:eastAsia="en-GB"/>
        </w:rPr>
        <w:t>,</w:t>
      </w:r>
      <w:r w:rsidRPr="00BF7A44">
        <w:rPr>
          <w:rFonts w:eastAsia="Times New Roman" w:cs="Times New Roman"/>
          <w:szCs w:val="24"/>
          <w:lang w:eastAsia="en-GB"/>
        </w:rPr>
        <w:t xml:space="preserve"> such as</w:t>
      </w:r>
      <w:r w:rsidR="00900AB7" w:rsidRPr="00BF7A44">
        <w:rPr>
          <w:rFonts w:eastAsia="Times New Roman" w:cs="Times New Roman"/>
          <w:szCs w:val="24"/>
          <w:lang w:eastAsia="en-GB"/>
        </w:rPr>
        <w:t xml:space="preserve"> </w:t>
      </w:r>
      <w:r w:rsidR="000820E0" w:rsidRPr="002C29CD">
        <w:rPr>
          <w:rFonts w:eastAsia="Times New Roman" w:cs="Times New Roman"/>
          <w:i/>
          <w:iCs/>
          <w:szCs w:val="24"/>
          <w:lang w:eastAsia="en-GB"/>
        </w:rPr>
        <w:t>StERF6</w:t>
      </w:r>
      <w:r w:rsidR="000820E0" w:rsidRPr="00BF7A44">
        <w:rPr>
          <w:rFonts w:eastAsia="Times New Roman" w:cs="Times New Roman"/>
          <w:szCs w:val="24"/>
          <w:lang w:eastAsia="en-GB"/>
        </w:rPr>
        <w:t xml:space="preserve"> (PGSC0003DMG400016651, ST4.03ch06:</w:t>
      </w:r>
      <w:r w:rsidR="000853D6" w:rsidRPr="000853D6">
        <w:rPr>
          <w:rFonts w:eastAsia="Times New Roman" w:cs="Times New Roman"/>
          <w:szCs w:val="24"/>
          <w:lang w:eastAsia="en-GB"/>
        </w:rPr>
        <w:t>33827698..33832740</w:t>
      </w:r>
      <w:r w:rsidR="000820E0" w:rsidRPr="00BF7A44">
        <w:rPr>
          <w:rFonts w:eastAsia="Times New Roman" w:cs="Times New Roman"/>
          <w:szCs w:val="24"/>
          <w:lang w:eastAsia="en-GB"/>
        </w:rPr>
        <w:t xml:space="preserve">) and </w:t>
      </w:r>
      <w:r w:rsidR="00900AB7" w:rsidRPr="002C29CD">
        <w:rPr>
          <w:rFonts w:eastAsia="Times New Roman" w:cs="Times New Roman"/>
          <w:i/>
          <w:iCs/>
          <w:szCs w:val="24"/>
          <w:lang w:eastAsia="en-GB"/>
        </w:rPr>
        <w:t>StNAC046</w:t>
      </w:r>
      <w:r w:rsidR="009A5816" w:rsidRPr="00BF7A44">
        <w:rPr>
          <w:rFonts w:eastAsia="Times New Roman" w:cs="Times New Roman"/>
          <w:szCs w:val="24"/>
          <w:lang w:eastAsia="en-GB"/>
        </w:rPr>
        <w:t xml:space="preserve"> (</w:t>
      </w:r>
      <w:r w:rsidR="00900AB7" w:rsidRPr="00BF7A44">
        <w:rPr>
          <w:rFonts w:eastAsia="Times New Roman" w:cs="Times New Roman"/>
          <w:szCs w:val="24"/>
          <w:lang w:eastAsia="en-GB"/>
        </w:rPr>
        <w:t>PGSC0003DMG400031266, ST4.03ch05:</w:t>
      </w:r>
      <w:r w:rsidR="000853D6" w:rsidRPr="000853D6">
        <w:rPr>
          <w:rFonts w:eastAsia="Times New Roman" w:cs="Times New Roman"/>
          <w:szCs w:val="24"/>
          <w:lang w:eastAsia="en-GB"/>
        </w:rPr>
        <w:t>4946232..4948779</w:t>
      </w:r>
      <w:r w:rsidR="009A5816" w:rsidRPr="00BF7A44">
        <w:rPr>
          <w:rFonts w:eastAsia="Times New Roman" w:cs="Times New Roman"/>
          <w:szCs w:val="24"/>
          <w:lang w:eastAsia="en-GB"/>
        </w:rPr>
        <w:t>)</w:t>
      </w:r>
      <w:r w:rsidR="000820E0" w:rsidRPr="00BF7A44">
        <w:rPr>
          <w:rFonts w:eastAsia="Times New Roman" w:cs="Times New Roman"/>
          <w:szCs w:val="24"/>
          <w:lang w:eastAsia="en-GB"/>
        </w:rPr>
        <w:t>,</w:t>
      </w:r>
      <w:r w:rsidR="00900AB7" w:rsidRPr="00BF7A44">
        <w:rPr>
          <w:rFonts w:eastAsia="Times New Roman" w:cs="Times New Roman"/>
          <w:szCs w:val="24"/>
          <w:lang w:eastAsia="en-GB"/>
        </w:rPr>
        <w:t xml:space="preserve"> </w:t>
      </w:r>
      <w:r w:rsidR="00FC5CC3" w:rsidRPr="00BF7A44">
        <w:rPr>
          <w:rFonts w:eastAsia="Times New Roman" w:cs="Times New Roman"/>
          <w:szCs w:val="24"/>
          <w:lang w:eastAsia="en-GB"/>
        </w:rPr>
        <w:t xml:space="preserve">were characterized as </w:t>
      </w:r>
      <w:r w:rsidR="000820E0" w:rsidRPr="00BF7A44">
        <w:rPr>
          <w:rFonts w:eastAsia="Times New Roman" w:cs="Times New Roman"/>
          <w:szCs w:val="24"/>
          <w:lang w:eastAsia="en-GB"/>
        </w:rPr>
        <w:t>transcription factors</w:t>
      </w:r>
      <w:r w:rsidR="00F43103">
        <w:rPr>
          <w:rFonts w:eastAsia="Times New Roman" w:cs="Times New Roman"/>
          <w:szCs w:val="24"/>
          <w:lang w:eastAsia="en-GB"/>
        </w:rPr>
        <w:t xml:space="preserve"> from </w:t>
      </w:r>
      <w:r w:rsidR="00F43103" w:rsidRPr="00BF7A44">
        <w:rPr>
          <w:rFonts w:eastAsia="Times New Roman" w:cs="Times New Roman"/>
          <w:szCs w:val="24"/>
          <w:lang w:eastAsia="en-GB"/>
        </w:rPr>
        <w:t>AP2/ERF and NAC</w:t>
      </w:r>
      <w:r w:rsidR="00F43103">
        <w:rPr>
          <w:rFonts w:eastAsia="Times New Roman" w:cs="Times New Roman"/>
          <w:szCs w:val="24"/>
          <w:lang w:eastAsia="en-GB"/>
        </w:rPr>
        <w:t xml:space="preserve"> families</w:t>
      </w:r>
      <w:r w:rsidR="00FC5CC3" w:rsidRPr="00BF7A44">
        <w:rPr>
          <w:rFonts w:eastAsia="Times New Roman" w:cs="Times New Roman"/>
          <w:szCs w:val="24"/>
          <w:lang w:eastAsia="en-GB"/>
        </w:rPr>
        <w:t xml:space="preserve">, respectively, </w:t>
      </w:r>
      <w:r w:rsidR="00642FEB" w:rsidRPr="00BF7A44">
        <w:rPr>
          <w:rFonts w:eastAsia="Times New Roman" w:cs="Times New Roman"/>
          <w:szCs w:val="24"/>
          <w:lang w:eastAsia="en-GB"/>
        </w:rPr>
        <w:t>which have been implicated in a wide range</w:t>
      </w:r>
      <w:r w:rsidR="002A14ED" w:rsidRPr="00BF7A44">
        <w:rPr>
          <w:rFonts w:eastAsia="Times New Roman" w:cs="Times New Roman"/>
          <w:szCs w:val="24"/>
          <w:lang w:eastAsia="en-GB"/>
        </w:rPr>
        <w:t xml:space="preserve"> of</w:t>
      </w:r>
      <w:r w:rsidR="00642FEB" w:rsidRPr="00BF7A44">
        <w:rPr>
          <w:rFonts w:eastAsia="Times New Roman" w:cs="Times New Roman"/>
          <w:szCs w:val="24"/>
          <w:lang w:eastAsia="en-GB"/>
        </w:rPr>
        <w:t xml:space="preserve"> regulation processes in plants </w:t>
      </w:r>
      <w:r w:rsidR="00642FEB" w:rsidRPr="00BF7A44">
        <w:rPr>
          <w:rFonts w:eastAsia="Times New Roman" w:cs="Times New Roman"/>
          <w:szCs w:val="24"/>
          <w:lang w:eastAsia="en-GB"/>
        </w:rPr>
        <w:fldChar w:fldCharType="begin" w:fldLock="1"/>
      </w:r>
      <w:r w:rsidR="00CB11AE">
        <w:rPr>
          <w:rFonts w:eastAsia="Times New Roman" w:cs="Times New Roman"/>
          <w:szCs w:val="24"/>
          <w:lang w:eastAsia="en-GB"/>
        </w:rPr>
        <w:instrText>ADDIN CSL_CITATION {"citationItems":[{"id":"ITEM-1","itemData":{"DOI":"10.1016/j.tplants.2004.12.010","ISSN":"13601385","abstract":"NAC proteins constitute one of the largest families of plant-specific transcription factors, and the family is present in a wide range of land plants. Here, we summarize the biological and molecular functions of the NAC family, paying particular attention to the intricate regulation of NAC protein level and localization, and to the first indications of NAC participation in transcription factor networks. The recent determination of the DNA and protein binding NAC domain structure offers insight into the molecular functions of the protein family. Research into NAC transcription factors has demonstrated the importance of this protein family in the biology of plants and the need for further studies.","author":[{"dropping-particle":"","family":"Olsen","given":"Addie Nina","non-dropping-particle":"","parse-names":false,"suffix":""},{"dropping-particle":"","family":"Ernst","given":"Heidi A.","non-dropping-particle":"","parse-names":false,"suffix":""},{"dropping-particle":"Lo","family":"Leggio","given":"Leila","non-dropping-particle":"","parse-names":false,"suffix":""},{"dropping-particle":"","family":"Skriver","given":"Karen","non-dropping-particle":"","parse-names":false,"suffix":""}],"container-title":"Trends in Plant Science","id":"ITEM-1","issue":"2","issued":{"date-parts":[["2005"]]},"page":"79-87","title":"NAC transcription factors: structurally distinct, functionally diverse","type":"article-journal","volume":"10"},"uris":["http://www.mendeley.com/documents/?uuid=c7d59b4c-ac4e-4397-bca9-e003558259bd"]},{"id":"ITEM-2","itemData":{"DOI":"10.1016/j.bbagrm.2011.08.004","ISSN":"18749399","abstract":"In terrestrial environments, temperature and water conditions are highly variable, and extreme temperatures and water conditions affect the survival, growth and reproduction of plants. To protect cells and sustain growth under such conditions of abiotic stress, plants respond to unfavourable changes in their environments in developmental, physiological and biochemical ways. These responses require expression of stress-responsive genes, which are regulated by a network of transcription factors. The AP2/ERF family is a large family of plant-specific transcription factors that share a well-conserved DNA-binding domain. This transcription factor family includes DRE-binding proteins (DREBs), which activate the expression of abiotic stress-responsive genes via specific binding to the dehydration-responsive element/C-repeat (DRE/CRT) cis-acting element in their promoters. In this review, we discuss the functions of the AP2/ERF-type transcription factors in plant abiotic stress responses, with special emphasis on the regulations and functions of two major types of DREBs, DREB1/CBF and DREB2. In addition, we summarise the involvement of other AP2/ERF-type transcription factors in abiotic stress responses, which has recently become clear. This article is part of a Special Issue entitled: Plant gene regulation in response to abiotic stress. © 2011 Elsevier B.V.","author":[{"dropping-particle":"","family":"Mizoi","given":"Junya","non-dropping-particle":"","parse-names":false,"suffix":""},{"dropping-particle":"","family":"Shinozaki","given":"Kazuo","non-dropping-particle":"","parse-names":false,"suffix":""},{"dropping-particle":"","family":"Yamaguchi-Shinozaki","given":"Kazuko","non-dropping-particle":"","parse-names":false,"suffix":""}],"container-title":"Biochimica et Biophysica Acta - Gene Regulatory Mechanisms","id":"ITEM-2","issue":"2","issued":{"date-parts":[["2012"]]},"page":"86-96","publisher":"Elsevier B.V.","title":"AP2/ERF family transcription factors in plant abiotic stress responses","type":"article-journal","volume":"1819"},"uris":["http://www.mendeley.com/documents/?uuid=38a37e1d-1996-4909-95f5-8fe0c95dbf86"]}],"mendeley":{"formattedCitation":"(Mizoi et al., 2012; Olsen et al., 2005)","plainTextFormattedCitation":"(Mizoi et al., 2012; Olsen et al., 2005)","previouslyFormattedCitation":"(Mizoi et al., 2012; Olsen et al., 2005)"},"properties":{"noteIndex":0},"schema":"https://github.com/citation-style-language/schema/raw/master/csl-citation.json"}</w:instrText>
      </w:r>
      <w:r w:rsidR="00642FEB" w:rsidRPr="00BF7A44">
        <w:rPr>
          <w:rFonts w:eastAsia="Times New Roman" w:cs="Times New Roman"/>
          <w:szCs w:val="24"/>
          <w:lang w:eastAsia="en-GB"/>
        </w:rPr>
        <w:fldChar w:fldCharType="separate"/>
      </w:r>
      <w:r w:rsidR="000820E0" w:rsidRPr="00BF7A44">
        <w:rPr>
          <w:rFonts w:eastAsia="Times New Roman" w:cs="Times New Roman"/>
          <w:noProof/>
          <w:szCs w:val="24"/>
          <w:lang w:eastAsia="en-GB"/>
        </w:rPr>
        <w:t>(Mizoi et al., 2012; Olsen et al., 2005)</w:t>
      </w:r>
      <w:r w:rsidR="00642FEB" w:rsidRPr="00BF7A44">
        <w:rPr>
          <w:rFonts w:eastAsia="Times New Roman" w:cs="Times New Roman"/>
          <w:szCs w:val="24"/>
          <w:lang w:eastAsia="en-GB"/>
        </w:rPr>
        <w:fldChar w:fldCharType="end"/>
      </w:r>
      <w:r w:rsidR="00642FEB" w:rsidRPr="00BF7A44">
        <w:rPr>
          <w:rFonts w:eastAsia="Times New Roman" w:cs="Times New Roman"/>
          <w:szCs w:val="24"/>
          <w:lang w:eastAsia="en-GB"/>
        </w:rPr>
        <w:t xml:space="preserve">. </w:t>
      </w:r>
      <w:r w:rsidR="00CC5DBF">
        <w:rPr>
          <w:rFonts w:eastAsia="Times New Roman" w:cs="Times New Roman"/>
          <w:szCs w:val="24"/>
          <w:lang w:eastAsia="en-GB"/>
        </w:rPr>
        <w:t>A</w:t>
      </w:r>
      <w:r w:rsidR="000B0564" w:rsidRPr="00BF7A44">
        <w:rPr>
          <w:rFonts w:eastAsia="Times New Roman" w:cs="Times New Roman"/>
          <w:szCs w:val="24"/>
          <w:lang w:eastAsia="en-GB"/>
        </w:rPr>
        <w:t xml:space="preserve"> gene from the NAC family</w:t>
      </w:r>
      <w:r w:rsidR="006F4E69" w:rsidRPr="00BF7A44">
        <w:rPr>
          <w:rFonts w:eastAsia="Times New Roman" w:cs="Times New Roman"/>
          <w:szCs w:val="24"/>
          <w:lang w:eastAsia="en-GB"/>
        </w:rPr>
        <w:t xml:space="preserve">, </w:t>
      </w:r>
      <w:r w:rsidR="00AA4437" w:rsidRPr="00BF7A44">
        <w:rPr>
          <w:rFonts w:eastAsia="Times New Roman" w:cs="Times New Roman"/>
          <w:i/>
          <w:iCs/>
          <w:szCs w:val="24"/>
          <w:lang w:eastAsia="en-GB"/>
        </w:rPr>
        <w:t>StNAC032</w:t>
      </w:r>
      <w:r w:rsidR="009A5816" w:rsidRPr="00BF7A44">
        <w:rPr>
          <w:rFonts w:eastAsia="Times New Roman" w:cs="Times New Roman"/>
          <w:szCs w:val="24"/>
          <w:lang w:eastAsia="en-GB"/>
        </w:rPr>
        <w:t xml:space="preserve"> (</w:t>
      </w:r>
      <w:r w:rsidR="00AA4437" w:rsidRPr="00BF7A44">
        <w:rPr>
          <w:rFonts w:eastAsia="Times New Roman" w:cs="Times New Roman"/>
          <w:szCs w:val="24"/>
          <w:lang w:eastAsia="en-GB"/>
        </w:rPr>
        <w:t>PGSC0003DMG400002824</w:t>
      </w:r>
      <w:r w:rsidR="0034730A" w:rsidRPr="0034730A">
        <w:rPr>
          <w:rFonts w:eastAsia="Times New Roman" w:cs="Times New Roman"/>
          <w:szCs w:val="24"/>
          <w:lang w:eastAsia="en-GB"/>
        </w:rPr>
        <w:t xml:space="preserve">, </w:t>
      </w:r>
      <w:r w:rsidR="004F5F6D" w:rsidRPr="004F5F6D">
        <w:rPr>
          <w:rFonts w:eastAsia="Times New Roman" w:cs="Times New Roman"/>
          <w:szCs w:val="24"/>
          <w:lang w:eastAsia="en-GB"/>
        </w:rPr>
        <w:t>ST4.03ch</w:t>
      </w:r>
      <w:proofErr w:type="gramStart"/>
      <w:r w:rsidR="004F5F6D" w:rsidRPr="004F5F6D">
        <w:rPr>
          <w:rFonts w:eastAsia="Times New Roman" w:cs="Times New Roman"/>
          <w:szCs w:val="24"/>
          <w:lang w:eastAsia="en-GB"/>
        </w:rPr>
        <w:t>04:</w:t>
      </w:r>
      <w:r w:rsidR="000853D6" w:rsidRPr="000853D6">
        <w:rPr>
          <w:rFonts w:eastAsia="Times New Roman" w:cs="Times New Roman"/>
          <w:szCs w:val="24"/>
          <w:lang w:eastAsia="en-GB"/>
        </w:rPr>
        <w:t>245125..</w:t>
      </w:r>
      <w:proofErr w:type="gramEnd"/>
      <w:r w:rsidR="000853D6" w:rsidRPr="000853D6">
        <w:rPr>
          <w:rFonts w:eastAsia="Times New Roman" w:cs="Times New Roman"/>
          <w:szCs w:val="24"/>
          <w:lang w:eastAsia="en-GB"/>
        </w:rPr>
        <w:t>246607</w:t>
      </w:r>
      <w:r w:rsidR="004F5F6D">
        <w:rPr>
          <w:rFonts w:eastAsia="Times New Roman" w:cs="Times New Roman"/>
          <w:szCs w:val="24"/>
          <w:lang w:eastAsia="en-GB"/>
        </w:rPr>
        <w:t>)</w:t>
      </w:r>
      <w:r w:rsidR="002C29CD">
        <w:rPr>
          <w:rFonts w:eastAsia="Times New Roman" w:cs="Times New Roman"/>
          <w:szCs w:val="24"/>
          <w:lang w:eastAsia="en-GB"/>
        </w:rPr>
        <w:t>,</w:t>
      </w:r>
      <w:r w:rsidR="00AA4437">
        <w:rPr>
          <w:rFonts w:eastAsia="Times New Roman" w:cs="Times New Roman"/>
          <w:szCs w:val="24"/>
          <w:lang w:eastAsia="en-GB"/>
        </w:rPr>
        <w:t xml:space="preserve"> was </w:t>
      </w:r>
      <w:r w:rsidR="003F5ACF">
        <w:rPr>
          <w:rFonts w:eastAsia="Times New Roman" w:cs="Times New Roman"/>
          <w:szCs w:val="24"/>
          <w:lang w:eastAsia="en-GB"/>
        </w:rPr>
        <w:t>retrieved</w:t>
      </w:r>
      <w:r w:rsidR="00AA4437">
        <w:rPr>
          <w:rFonts w:eastAsia="Times New Roman" w:cs="Times New Roman"/>
          <w:szCs w:val="24"/>
          <w:lang w:eastAsia="en-GB"/>
        </w:rPr>
        <w:t xml:space="preserve"> </w:t>
      </w:r>
      <w:r w:rsidR="003F5ACF">
        <w:rPr>
          <w:rFonts w:eastAsia="Times New Roman" w:cs="Times New Roman"/>
          <w:szCs w:val="24"/>
          <w:lang w:eastAsia="en-GB"/>
        </w:rPr>
        <w:t>from</w:t>
      </w:r>
      <w:r w:rsidR="00E65C8D">
        <w:rPr>
          <w:rFonts w:eastAsia="Times New Roman" w:cs="Times New Roman"/>
          <w:szCs w:val="24"/>
          <w:lang w:eastAsia="en-GB"/>
        </w:rPr>
        <w:t xml:space="preserve"> </w:t>
      </w:r>
      <w:r w:rsidR="00AA4437">
        <w:rPr>
          <w:rFonts w:eastAsia="Times New Roman" w:cs="Times New Roman"/>
          <w:szCs w:val="24"/>
          <w:lang w:eastAsia="en-GB"/>
        </w:rPr>
        <w:t xml:space="preserve">the </w:t>
      </w:r>
      <w:r w:rsidR="00867382">
        <w:rPr>
          <w:rFonts w:eastAsia="Times New Roman" w:cs="Times New Roman"/>
          <w:szCs w:val="24"/>
          <w:lang w:eastAsia="en-GB"/>
        </w:rPr>
        <w:t xml:space="preserve">LG 4 region of a major </w:t>
      </w:r>
      <w:r w:rsidR="004F5F6D">
        <w:rPr>
          <w:rFonts w:eastAsia="Times New Roman" w:cs="Times New Roman"/>
          <w:szCs w:val="24"/>
          <w:lang w:eastAsia="en-GB"/>
        </w:rPr>
        <w:t>QTL for skin texture</w:t>
      </w:r>
      <w:r w:rsidR="00AA4437">
        <w:rPr>
          <w:rFonts w:eastAsia="Times New Roman" w:cs="Times New Roman"/>
          <w:szCs w:val="24"/>
          <w:lang w:eastAsia="en-GB"/>
        </w:rPr>
        <w:t xml:space="preserve">. </w:t>
      </w:r>
      <w:r w:rsidR="004D7DBF">
        <w:rPr>
          <w:rFonts w:eastAsia="Times New Roman" w:cs="Times New Roman"/>
          <w:szCs w:val="24"/>
          <w:lang w:eastAsia="en-GB"/>
        </w:rPr>
        <w:t>S</w:t>
      </w:r>
      <w:r w:rsidR="003D06AD">
        <w:rPr>
          <w:rFonts w:eastAsia="Times New Roman" w:cs="Times New Roman"/>
          <w:szCs w:val="24"/>
          <w:lang w:eastAsia="en-GB"/>
        </w:rPr>
        <w:t xml:space="preserve">everal genes from the NAC family, including </w:t>
      </w:r>
      <w:r w:rsidR="003D06AD" w:rsidRPr="003D06AD">
        <w:rPr>
          <w:rFonts w:eastAsia="Times New Roman" w:cs="Times New Roman"/>
          <w:i/>
          <w:iCs/>
          <w:szCs w:val="24"/>
          <w:lang w:eastAsia="en-GB"/>
        </w:rPr>
        <w:t>StNAC032</w:t>
      </w:r>
      <w:r w:rsidR="003D06AD">
        <w:rPr>
          <w:rFonts w:eastAsia="Times New Roman" w:cs="Times New Roman"/>
          <w:szCs w:val="24"/>
          <w:lang w:eastAsia="en-GB"/>
        </w:rPr>
        <w:t xml:space="preserve">, were found to be expressed in the tuber </w:t>
      </w:r>
      <w:r w:rsidR="00C9050A">
        <w:rPr>
          <w:rFonts w:eastAsia="Times New Roman" w:cs="Times New Roman"/>
          <w:szCs w:val="24"/>
          <w:lang w:eastAsia="en-GB"/>
        </w:rPr>
        <w:t>skin</w:t>
      </w:r>
      <w:r w:rsidR="003D06AD">
        <w:rPr>
          <w:rFonts w:eastAsia="Times New Roman" w:cs="Times New Roman"/>
          <w:szCs w:val="24"/>
          <w:lang w:eastAsia="en-GB"/>
        </w:rPr>
        <w:t xml:space="preserve"> and </w:t>
      </w:r>
      <w:r w:rsidR="00D4719B">
        <w:rPr>
          <w:rFonts w:eastAsia="Times New Roman" w:cs="Times New Roman"/>
          <w:szCs w:val="24"/>
          <w:lang w:eastAsia="en-GB"/>
        </w:rPr>
        <w:t>appeared</w:t>
      </w:r>
      <w:r w:rsidR="003D06AD">
        <w:rPr>
          <w:rFonts w:eastAsia="Times New Roman" w:cs="Times New Roman"/>
          <w:szCs w:val="24"/>
          <w:lang w:eastAsia="en-GB"/>
        </w:rPr>
        <w:t xml:space="preserve"> to be involved</w:t>
      </w:r>
      <w:r w:rsidR="002D4D69">
        <w:rPr>
          <w:rFonts w:eastAsia="Times New Roman" w:cs="Times New Roman"/>
          <w:szCs w:val="24"/>
          <w:lang w:eastAsia="en-GB"/>
        </w:rPr>
        <w:t xml:space="preserve"> </w:t>
      </w:r>
      <w:r w:rsidR="00ED2F59">
        <w:rPr>
          <w:rFonts w:eastAsia="Times New Roman" w:cs="Times New Roman"/>
          <w:szCs w:val="24"/>
          <w:lang w:eastAsia="en-GB"/>
        </w:rPr>
        <w:t>in</w:t>
      </w:r>
      <w:r w:rsidR="002B15E5">
        <w:rPr>
          <w:rFonts w:eastAsia="Times New Roman" w:cs="Times New Roman"/>
          <w:szCs w:val="24"/>
          <w:lang w:eastAsia="en-GB"/>
        </w:rPr>
        <w:t xml:space="preserve"> </w:t>
      </w:r>
      <w:r w:rsidR="00B77023" w:rsidRPr="00B77023">
        <w:rPr>
          <w:rFonts w:eastAsia="Times New Roman" w:cs="Times New Roman"/>
          <w:szCs w:val="24"/>
          <w:lang w:eastAsia="en-GB"/>
        </w:rPr>
        <w:t xml:space="preserve">suberin and </w:t>
      </w:r>
      <w:r w:rsidR="00B77023">
        <w:rPr>
          <w:rFonts w:eastAsia="Times New Roman" w:cs="Times New Roman"/>
          <w:szCs w:val="24"/>
          <w:lang w:eastAsia="en-GB"/>
        </w:rPr>
        <w:lastRenderedPageBreak/>
        <w:t xml:space="preserve">associated </w:t>
      </w:r>
      <w:r w:rsidR="00B77023" w:rsidRPr="00B77023">
        <w:rPr>
          <w:rFonts w:eastAsia="Times New Roman" w:cs="Times New Roman"/>
          <w:szCs w:val="24"/>
          <w:lang w:eastAsia="en-GB"/>
        </w:rPr>
        <w:t>wax biosynthesis</w:t>
      </w:r>
      <w:r w:rsidR="00652EE0" w:rsidRPr="00652EE0">
        <w:rPr>
          <w:rFonts w:eastAsia="Times New Roman" w:cs="Times New Roman"/>
          <w:szCs w:val="24"/>
          <w:lang w:eastAsia="en-GB"/>
        </w:rPr>
        <w:t xml:space="preserve"> </w:t>
      </w:r>
      <w:r w:rsidR="00C9050A">
        <w:rPr>
          <w:rFonts w:eastAsia="Times New Roman" w:cs="Times New Roman"/>
          <w:szCs w:val="24"/>
          <w:lang w:eastAsia="en-GB"/>
        </w:rPr>
        <w:fldChar w:fldCharType="begin" w:fldLock="1"/>
      </w:r>
      <w:r w:rsidR="004D7DBF">
        <w:rPr>
          <w:rFonts w:eastAsia="Times New Roman" w:cs="Times New Roman"/>
          <w:szCs w:val="24"/>
          <w:lang w:eastAsia="en-GB"/>
        </w:rPr>
        <w:instrText>ADDIN CSL_CITATION {"citationItems":[{"id":"ITEM-1","itemData":{"DOI":"10.1016/j.plantsci.2019.110360","ISSN":"18732259","abstract":"Both suberin and its associated waxes contribute to the formation of apoplastic barriers that protect plants from the environment. Some transcription factors have emerged as regulators of the suberization process. The potato StNAC103 gene was reported as a repressor of suberin polyester and suberin-associated waxes deposition because its RNAi-mediated downregulation (StNAC103-RNAi) over-accumulated suberin and associated waxes in the tuber phellem concomitantly with the induction of representative biosynthetic genes. Here, to explore if other genes of the large NAC gene family participate to this repressive function, we extended the silencing to other NAC members by targeting the conserved NAC domain of StNAC103 (StNAC103-RNAi-c). Transcript profile of the StNAC103-RNAi-c phellem indicated that StNAC101 gene was an additional potential target. In comparison with StNAC103-RNAi, the silencing with StNAC103-RNAi-c construct resulted in a similar effect in suberin but yielded an increased load of associated waxes in tuber phellem, mainly alkanes and feruloyl esters. Globally, the chemical effects in both silenced lines are supported by the transcript accumulation profile of genes involved in the biosynthesis, transport and regulation of apoplastic lipids. In contrast, the genes of polyamine biosynthesis were downregulated. Altogether these results point out to StNAC101 as a candidate to repress the suberin-associated waxes.","author":[{"dropping-particle":"","family":"Soler","given":"Marçal","non-dropping-particle":"","parse-names":false,"suffix":""},{"dropping-particle":"","family":"Verdaguer","given":"Roger","non-dropping-particle":"","parse-names":false,"suffix":""},{"dropping-particle":"","family":"Fernández-Piñán","given":"Sandra","non-dropping-particle":"","parse-names":false,"suffix":""},{"dropping-particle":"","family":"Company-Arumí","given":"Dolors","non-dropping-particle":"","parse-names":false,"suffix":""},{"dropping-particle":"","family":"Boher","given":"Pau","non-dropping-particle":"","parse-names":false,"suffix":""},{"dropping-particle":"","family":"Góngora-Castillo","given":"Elsa","non-dropping-particle":"","parse-names":false,"suffix":""},{"dropping-particle":"","family":"Valls","given":"Marc","non-dropping-particle":"","parse-names":false,"suffix":""},{"dropping-particle":"","family":"Anticó","given":"Enriqueta","non-dropping-particle":"","parse-names":false,"suffix":""},{"dropping-particle":"","family":"Molinas","given":"Marisa","non-dropping-particle":"","parse-names":false,"suffix":""},{"dropping-particle":"","family":"Serra","given":"Olga","non-dropping-particle":"","parse-names":false,"suffix":""},{"dropping-particle":"","family":"Figueras","given":"Mercè","non-dropping-particle":"","parse-names":false,"suffix":""}],"container-title":"Plant Science","id":"ITEM-1","issue":"June 2019","issued":{"date-parts":[["2020"]]},"page":"110360","publisher":"Elsevier","title":"Silencing against the conserved NAC domain of the potato StNAC103 reveals new NAC candidates to repress the suberin associated waxes in phellem","type":"article-journal","volume":"291"},"uris":["http://www.mendeley.com/documents/?uuid=2b430549-d42b-4871-bf4e-ec7512145336"]}],"mendeley":{"formattedCitation":"(Soler et al., 2020)","plainTextFormattedCitation":"(Soler et al., 2020)","previouslyFormattedCitation":"(Soler et al., 2020)"},"properties":{"noteIndex":0},"schema":"https://github.com/citation-style-language/schema/raw/master/csl-citation.json"}</w:instrText>
      </w:r>
      <w:r w:rsidR="00C9050A">
        <w:rPr>
          <w:rFonts w:eastAsia="Times New Roman" w:cs="Times New Roman"/>
          <w:szCs w:val="24"/>
          <w:lang w:eastAsia="en-GB"/>
        </w:rPr>
        <w:fldChar w:fldCharType="separate"/>
      </w:r>
      <w:r w:rsidR="00C9050A" w:rsidRPr="00C9050A">
        <w:rPr>
          <w:rFonts w:eastAsia="Times New Roman" w:cs="Times New Roman"/>
          <w:noProof/>
          <w:szCs w:val="24"/>
          <w:lang w:eastAsia="en-GB"/>
        </w:rPr>
        <w:t>(Soler et al., 2020)</w:t>
      </w:r>
      <w:r w:rsidR="00C9050A">
        <w:rPr>
          <w:rFonts w:eastAsia="Times New Roman" w:cs="Times New Roman"/>
          <w:szCs w:val="24"/>
          <w:lang w:eastAsia="en-GB"/>
        </w:rPr>
        <w:fldChar w:fldCharType="end"/>
      </w:r>
      <w:r w:rsidR="00C71510">
        <w:rPr>
          <w:rFonts w:eastAsia="Times New Roman" w:cs="Times New Roman"/>
          <w:szCs w:val="24"/>
          <w:lang w:eastAsia="en-GB"/>
        </w:rPr>
        <w:t xml:space="preserve">, which could </w:t>
      </w:r>
      <w:r w:rsidR="00467095">
        <w:rPr>
          <w:rFonts w:eastAsia="Times New Roman" w:cs="Times New Roman"/>
          <w:szCs w:val="24"/>
          <w:lang w:eastAsia="en-GB"/>
        </w:rPr>
        <w:t xml:space="preserve">contribute towards </w:t>
      </w:r>
      <w:r w:rsidR="00C71510">
        <w:rPr>
          <w:rFonts w:eastAsia="Times New Roman" w:cs="Times New Roman"/>
          <w:szCs w:val="24"/>
          <w:lang w:eastAsia="en-GB"/>
        </w:rPr>
        <w:t>skin texture,</w:t>
      </w:r>
      <w:r w:rsidR="00B77023">
        <w:rPr>
          <w:rFonts w:eastAsia="Times New Roman" w:cs="Times New Roman"/>
          <w:szCs w:val="24"/>
          <w:lang w:eastAsia="en-GB"/>
        </w:rPr>
        <w:t xml:space="preserve"> </w:t>
      </w:r>
      <w:r w:rsidR="003D06AD">
        <w:rPr>
          <w:rFonts w:eastAsia="Times New Roman" w:cs="Times New Roman"/>
          <w:szCs w:val="24"/>
          <w:lang w:eastAsia="en-GB"/>
        </w:rPr>
        <w:t xml:space="preserve">as well as </w:t>
      </w:r>
      <w:r w:rsidR="00467095">
        <w:rPr>
          <w:rFonts w:eastAsia="Times New Roman" w:cs="Times New Roman"/>
          <w:szCs w:val="24"/>
          <w:lang w:eastAsia="en-GB"/>
        </w:rPr>
        <w:t xml:space="preserve">be involved with </w:t>
      </w:r>
      <w:r w:rsidR="003D06AD">
        <w:rPr>
          <w:rFonts w:eastAsia="Times New Roman" w:cs="Times New Roman"/>
          <w:szCs w:val="24"/>
          <w:lang w:eastAsia="en-GB"/>
        </w:rPr>
        <w:t xml:space="preserve">response to </w:t>
      </w:r>
      <w:r w:rsidR="0034730A" w:rsidRPr="0034730A">
        <w:rPr>
          <w:rFonts w:eastAsia="Times New Roman" w:cs="Times New Roman"/>
          <w:szCs w:val="24"/>
          <w:lang w:eastAsia="en-GB"/>
        </w:rPr>
        <w:t>drought</w:t>
      </w:r>
      <w:r w:rsidR="0034730A">
        <w:rPr>
          <w:rFonts w:eastAsia="Times New Roman" w:cs="Times New Roman"/>
          <w:szCs w:val="24"/>
          <w:lang w:eastAsia="en-GB"/>
        </w:rPr>
        <w:t xml:space="preserve"> and other biotic and abiotic stresses</w:t>
      </w:r>
      <w:r w:rsidR="00652EE0">
        <w:rPr>
          <w:rFonts w:eastAsia="Times New Roman" w:cs="Times New Roman"/>
          <w:szCs w:val="24"/>
          <w:lang w:eastAsia="en-GB"/>
        </w:rPr>
        <w:t xml:space="preserve"> </w:t>
      </w:r>
      <w:r w:rsidR="00652EE0">
        <w:rPr>
          <w:rFonts w:eastAsia="Times New Roman" w:cs="Times New Roman"/>
          <w:szCs w:val="24"/>
          <w:lang w:eastAsia="en-GB"/>
        </w:rPr>
        <w:fldChar w:fldCharType="begin" w:fldLock="1"/>
      </w:r>
      <w:r w:rsidR="00C9050A">
        <w:rPr>
          <w:rFonts w:eastAsia="Times New Roman" w:cs="Times New Roman"/>
          <w:szCs w:val="24"/>
          <w:lang w:eastAsia="en-GB"/>
        </w:rPr>
        <w:instrText>ADDIN CSL_CITATION {"citationItems":[{"id":"ITEM-1","itemData":{"DOI":"10.1093/dnares/dst019","ISBN":"9119842333","ISSN":"13402838","abstract":"NAC [no apical meristem (NAM), Arabidopsis thaliana transcription activation factor [ATAF1/2] and cup-shaped cotyledon (CUC2)] proteins belong to one of the largest plant-specific transcription factor (TF) families and play important roles in plant development processes, response to biotic and abiotic cues and hormone signalling. Our genome-wide analysis identified 110 StNAC genes in potato encoding for 136 proteins, including 14 membrane-bound TFs. The physical map positions of StNAC genes on 12 potato chromosomes were non-random, and 40 genes were found to be distributed in 16 clusters. The StNAC proteins were phylogenetically clustered into 12 subgroups. Phylogenetic analysis of StNACs along with their Arabidopsis and rice counterparts divided these proteins into 18 subgroups. Our comparative analysis has also identified 36 putative TNAC proteins, which appear to be restricted to Solanaceae family. In silico expression analysis, using Illumina RNA-seq transcriptome data, revealed tissue-specific, biotic, abiotic stress and hormone-responsive expression profile of StNAC genes. Several StNAC genes, including StNAC072 and StNAC101that are orthologs of known stress-responsive Arabidopsis RESPONSIVE TO DEHYDRATION 26 (RD26) were identified as highly abiotic stress responsive. Quantitative real-time polymerase chain reaction analysis largely corroborated the expression profile of StNAC genes as revealed by the RNA-seq data. Taken together, this analysis indicates towards putative functions of several StNAC TFs, which will provide blue-print for their functional characterization and utilization in potato improvement. © 2013 © The Author 2013. Published by Oxford University Press on behalf of Kazusa DNA Research Institute.","author":[{"dropping-particle":"","family":"Singh","given":"Anil Kumar","non-dropping-particle":"","parse-names":false,"suffix":""},{"dropping-particle":"","family":"Sharma","given":"Vishal","non-dropping-particle":"","parse-names":false,"suffix":""},{"dropping-particle":"","family":"Pal","given":"Awadhesh Kumar","non-dropping-particle":"","parse-names":false,"suffix":""},{"dropping-particle":"","family":"Acharya","given":"Vishal","non-dropping-particle":"","parse-names":false,"suffix":""},{"dropping-particle":"","family":"Ahuja","given":"Paramvir Singh","non-dropping-particle":"","parse-names":false,"suffix":""}],"container-title":"DNA Research","id":"ITEM-1","issue":"4","issued":{"date-parts":[["2013"]]},"page":"403-423","title":"Genome-wide organization and expression profiling of the NAC transcription factor family in potato (solanum tuberosum L.)","type":"article-journal","volume":"20"},"uris":["http://www.mendeley.com/documents/?uuid=88e7d2a3-f09c-4f97-b3a7-49ba08706ee7"]}],"mendeley":{"formattedCitation":"(Singh et al., 2013)","plainTextFormattedCitation":"(Singh et al., 2013)","previouslyFormattedCitation":"(Singh et al., 2013)"},"properties":{"noteIndex":0},"schema":"https://github.com/citation-style-language/schema/raw/master/csl-citation.json"}</w:instrText>
      </w:r>
      <w:r w:rsidR="00652EE0">
        <w:rPr>
          <w:rFonts w:eastAsia="Times New Roman" w:cs="Times New Roman"/>
          <w:szCs w:val="24"/>
          <w:lang w:eastAsia="en-GB"/>
        </w:rPr>
        <w:fldChar w:fldCharType="separate"/>
      </w:r>
      <w:r w:rsidR="00652EE0" w:rsidRPr="00652EE0">
        <w:rPr>
          <w:rFonts w:eastAsia="Times New Roman" w:cs="Times New Roman"/>
          <w:noProof/>
          <w:szCs w:val="24"/>
          <w:lang w:eastAsia="en-GB"/>
        </w:rPr>
        <w:t>(Singh et al., 2013)</w:t>
      </w:r>
      <w:r w:rsidR="00652EE0">
        <w:rPr>
          <w:rFonts w:eastAsia="Times New Roman" w:cs="Times New Roman"/>
          <w:szCs w:val="24"/>
          <w:lang w:eastAsia="en-GB"/>
        </w:rPr>
        <w:fldChar w:fldCharType="end"/>
      </w:r>
      <w:r w:rsidR="0034730A">
        <w:rPr>
          <w:rFonts w:eastAsia="Times New Roman" w:cs="Times New Roman"/>
          <w:szCs w:val="24"/>
          <w:lang w:eastAsia="en-GB"/>
        </w:rPr>
        <w:t>.</w:t>
      </w:r>
    </w:p>
    <w:p w14:paraId="46D573ED" w14:textId="662CAD02" w:rsidR="00792158" w:rsidRDefault="003F2411" w:rsidP="008A6DD8">
      <w:pPr>
        <w:spacing w:line="480" w:lineRule="auto"/>
        <w:rPr>
          <w:szCs w:val="24"/>
        </w:rPr>
      </w:pPr>
      <w:r w:rsidRPr="003F2411">
        <w:t>In plants</w:t>
      </w:r>
      <w:r>
        <w:t xml:space="preserve">, </w:t>
      </w:r>
      <w:r w:rsidR="00A02B78">
        <w:t>a single</w:t>
      </w:r>
      <w:r>
        <w:t xml:space="preserve"> QTL </w:t>
      </w:r>
      <w:r w:rsidR="00A02B78">
        <w:t>region may be</w:t>
      </w:r>
      <w:r>
        <w:t xml:space="preserve"> found to </w:t>
      </w:r>
      <w:r w:rsidR="00ED101F">
        <w:t>underly the variation of</w:t>
      </w:r>
      <w:r>
        <w:t xml:space="preserve"> </w:t>
      </w:r>
      <w:r w:rsidR="00AC07A6">
        <w:t>more than one</w:t>
      </w:r>
      <w:r>
        <w:t xml:space="preserve"> phenotype</w:t>
      </w:r>
      <w:r w:rsidR="007A7262">
        <w:t xml:space="preserve"> at once</w:t>
      </w:r>
      <w:r w:rsidR="00AC07A6">
        <w:t>, which</w:t>
      </w:r>
      <w:r w:rsidR="00F216C5">
        <w:t xml:space="preserve"> can potentially explain </w:t>
      </w:r>
      <w:r w:rsidR="00AC07A6">
        <w:t>the correlation among traits</w:t>
      </w:r>
      <w:r>
        <w:t>.</w:t>
      </w:r>
      <w:r w:rsidR="00ED101F">
        <w:t xml:space="preserve"> </w:t>
      </w:r>
      <w:r w:rsidR="00835B78">
        <w:t>A</w:t>
      </w:r>
      <w:r w:rsidR="00ED101F">
        <w:t xml:space="preserve"> QTL hotspot has been identified in the short arm of chromosome 5</w:t>
      </w:r>
      <w:r w:rsidR="00835B78">
        <w:t xml:space="preserve"> of potato</w:t>
      </w:r>
      <w:r>
        <w:t xml:space="preserve"> </w:t>
      </w:r>
      <w:r w:rsidR="00ED101F">
        <w:fldChar w:fldCharType="begin" w:fldLock="1"/>
      </w:r>
      <w:r w:rsidR="00ED101F">
        <w:instrText>ADDIN CSL_CITATION {"citationItems":[{"id":"ITEM-1","itemData":{"DOI":"10.1007/s00122-013-2254-y","ISSN":"14322242","abstract":"Nineteen tuber quality traits in potato were phenotyped in 205 cultivars and 299 breeder clones. Association analysis using 3364 AFLP loci and 653 SSR-alleles identified QTL for these traits. Two association mapping panels were analysed for marker-trait associations to identify quantitative trait loci (QTL). The first panel comprised 205 historical and contemporary tetraploid potato cultivars that were phenotyped in field trials at two locations with two replicates (the academic panel). The second panel consisted of 299 potato cultivars and included recent breeds obtained from five Dutch potato breeding companies and reference cultivars (the industrial panel). Phenotypic data for the second panel were collected during subsequent clonal selection generations at the individual breeding companies. QTL were identified for 19 agro-morphological and quality traits. Two association mapping models were used: a baseline model without, and a more advanced model with correction for population structure and genetic relatedness. Correction for population structure and genetic relatedness was performed with a kinship matrix estimated from marker information. The detected QTL partly not only confirmed previous studies, e.g. for tuber shape and frying colour, but also new QTL were found like for after baking darkening and enzymatic browning. Pleiotropic effects could be discerned for several QTL.","author":[{"dropping-particle":"","family":"D'hoop","given":"Björn B.","non-dropping-particle":"","parse-names":false,"suffix":""},{"dropping-particle":"","family":"Keizer","given":"Paul L.C.","non-dropping-particle":"","parse-names":false,"suffix":""},{"dropping-particle":"","family":"Paulo","given":"M. João","non-dropping-particle":"","parse-names":false,"suffix":""},{"dropping-particle":"","family":"Visser","given":"Richard G.F.","non-dropping-particle":"","parse-names":false,"suffix":""},{"dropping-particle":"","family":"Eeuwijk","given":"Fred A.","non-dropping-particle":"van","parse-names":false,"suffix":""},{"dropping-particle":"","family":"Eck","given":"Herman J.","non-dropping-particle":"van","parse-names":false,"suffix":""}],"container-title":"TAG. Theoretical and applied genetics. Theoretische und angewandte Genetik","id":"ITEM-1","issue":"3","issued":{"date-parts":[["2014"]]},"page":"731-748","title":"Identification of agronomically important QTL in tetraploid potato cultivars using a marker-trait association analysis.","type":"article-journal","volume":"127"},"uris":["http://www.mendeley.com/documents/?uuid=4443bd2b-76a6-4677-8ea5-2a117be0b8d0"]},{"id":"ITEM-2","itemData":{"DOI":"10.1186/1471-2229-11-16","ISSN":"14712229","abstract":"Background: Integrating QTL results from independent experiments performed on related species helps to survey the genetic diversity of loci/alleles underlying complex traits, and to highlight potential targets for breeding or QTL cloning. Potato (Solanum tuberosum L.) late blight resistance has been thoroughly studied, generating mapping data for many Rpi-genes (R-genes to Phytophthora infestans) and QTLs (quantitative trait loci). Moreover, late blight resistance was often associated with plant maturity. To get insight into the genomic organization of late blight resistance loci as compared to maturity QTLs, a QTL meta-analysis was performed for both traits.Results: Nineteen QTL publications for late blight resistance were considered, seven of them reported maturity QTLs. Twenty-one QTL maps and eight reference maps were compiled to construct a 2,141-marker consensus map on which QTLs were projected and clustered into meta-QTLs. The whole-genome QTL meta-analysis reduced by six-fold late blight resistance QTLs (by clustering 144 QTLs into 24 meta-QTLs), by ca. five-fold maturity QTLs (by clustering 42 QTLs into eight meta-QTLs), and by ca. two-fold QTL confidence interval mean. Late blight resistance meta-QTLs were observed on every chromosome and maturity meta-QTLs on only six chromosomes.Conclusions: Meta-analysis helped to refine the genomic regions of interest frequently described, and provided the closest flanking markers. Meta-QTLs of late blight resistance and maturity juxtaposed along chromosomes IV, V and VIII, and overlapped on chromosomes VI and XI. The distribution of late blight resistance meta-QTLs is significantly independent from those of Rpi-genes, resistance gene analogs and defence-related loci. The anchorage of meta-QTLs to the potato genome sequence, recently publicly released, will especially improve the candidate gene selection to determine the genes underlying meta-QTLs. All mapping data are available from the Sol Genomics Network (SGN) database. © 2011 Danan et al; licensee BioMed Central Ltd.","author":[{"dropping-particle":"","family":"Danan","given":"Sarah","non-dropping-particle":"","parse-names":false,"suffix":""},{"dropping-particle":"","family":"Veyrieras","given":"Jean Baptiste","non-dropping-particle":"","parse-names":false,"suffix":""},{"dropping-particle":"","family":"Lefebvre","given":"Véronique","non-dropping-particle":"","parse-names":false,"suffix":""}],"container-title":"BMC Plant Biology","id":"ITEM-2","issue":"January","issued":{"date-parts":[["2011"]]},"title":"Construction of a potato consensus map and QTL meta-analysis offer new insights into the genetic architecture of late blight resistance and plant maturity traits","type":"article-journal","volume":"11"},"uris":["http://www.mendeley.com/documents/?uuid=807ed1f6-6b0e-40e4-9fa2-78caf7679c94"]}],"mendeley":{"formattedCitation":"(D’hoop et al., 2014; Danan et al., 2011)","plainTextFormattedCitation":"(D’hoop et al., 2014; Danan et al., 2011)","previouslyFormattedCitation":"(D’hoop et al., 2014; Danan et al., 2011)"},"properties":{"noteIndex":0},"schema":"https://github.com/citation-style-language/schema/raw/master/csl-citation.json"}</w:instrText>
      </w:r>
      <w:r w:rsidR="00ED101F">
        <w:fldChar w:fldCharType="separate"/>
      </w:r>
      <w:r w:rsidR="00ED101F" w:rsidRPr="00ED101F">
        <w:rPr>
          <w:noProof/>
        </w:rPr>
        <w:t>(D’hoop et al., 2014; Danan et al., 2011)</w:t>
      </w:r>
      <w:r w:rsidR="00ED101F">
        <w:fldChar w:fldCharType="end"/>
      </w:r>
      <w:r w:rsidR="00AC07A6">
        <w:t>, and o</w:t>
      </w:r>
      <w:r w:rsidR="00ED101F">
        <w:t xml:space="preserve">ur B2721 population </w:t>
      </w:r>
      <w:r w:rsidR="00AC07A6">
        <w:t>stuck</w:t>
      </w:r>
      <w:r w:rsidR="00ED101F">
        <w:t xml:space="preserve"> to the rule</w:t>
      </w:r>
      <w:r w:rsidR="00AC07A6">
        <w:t>.</w:t>
      </w:r>
      <w:r>
        <w:t xml:space="preserve"> </w:t>
      </w:r>
      <w:r w:rsidR="00AC07A6">
        <w:t>A</w:t>
      </w:r>
      <w:r>
        <w:t xml:space="preserve"> major QTL for maturity was found to overlap </w:t>
      </w:r>
      <w:r w:rsidR="005135DE">
        <w:t>loci underlying the variation</w:t>
      </w:r>
      <w:r>
        <w:t xml:space="preserve"> for other traits such as yield, specific gravity and IHN-related resistance</w:t>
      </w:r>
      <w:r w:rsidR="00ED101F">
        <w:t xml:space="preserve">, as </w:t>
      </w:r>
      <w:r w:rsidR="00AC07A6">
        <w:t>described</w:t>
      </w:r>
      <w:r w:rsidR="00ED101F">
        <w:t xml:space="preserve"> previously </w:t>
      </w:r>
      <w:r w:rsidR="00ED101F">
        <w:fldChar w:fldCharType="begin" w:fldLock="1"/>
      </w:r>
      <w:r w:rsidR="00CB11AE">
        <w:instrText>ADDIN CSL_CITATION {"citationItems":[{"id":"ITEM-1","itemData":{"DOI":"10.1007/s00122-010-1429-z","ISBN":"0012201014","ISSN":"00405752","PMID":"20803134","abstract":"Internal heat necrosis (IHN) is a physiological disorder of potato tubers. We developed a linkage map of tetraploid potato using AFLP and SSR markers, and mapped QTL for mean severity and percent incidence of IHN. Phenotypic data indicated that the distribution of IHN is skewed toward resistance. Late foliage maturity was slightly but significantly correlated with increased IHN symptoms. The linkage map for 'Atlantic', the IHN-susceptible parent, covered 1034.4 cM and included 13 linkage groups, and the map for B1829-5, the IHN-resistant parent, covered 940.2 cM and contained 14 linkage groups. QTL for increased resistance to IHN were located on chromosomes IV, V, and groups VII and X of 'Atlantic', and on group VII of B1829-5 in at least 2 of 3 years. The QTL explained between 4.5 and 29.4% of the variation for mean severity, and from 3.7 to 14.5% of the variation for percent incidence. Most QTL detected were dominant, and associated with decreased IHN symptoms. One SSR and 13 AFLP markers that were linked to IHN were tested in a second population. One AFLP marker was associated with decreased symptoms in both populations. The SSR marker was not associated with IHN in the second population, but was closely linked in repulsion to another marker that was associated with IHN, and had the same (negative) effect on the trait as the SSR marker did in the first population. The correlation between maturity and IHN may be partially explained by the presence of markers on chromosome V that are linked to both traits. This research represents the first molecular genetic research of IHN in potato.","author":[{"dropping-particle":"","family":"McCord","given":"P. H.","non-dropping-particle":"","parse-names":false,"suffix":""},{"dropping-particle":"","family":"Sosinski","given":"B. R.","non-dropping-particle":"","parse-names":false,"suffix":""},{"dropping-particle":"","family":"Haynes","given":"K. G.","non-dropping-particle":"","parse-names":false,"suffix":""},{"dropping-particle":"","family":"Clough","given":"M. E.","non-dropping-particle":"","parse-names":false,"suffix":""},{"dropping-particle":"","family":"Yencho","given":"G. C.","non-dropping-particle":"","parse-names":false,"suffix":""}],"container-title":"Theoretical and Applied Genetics","id":"ITEM-1","issue":"1","issued":{"date-parts":[["2011"]]},"page":"129-142","title":"QTL mapping of internal heat necrosis in tetraploid potato","type":"article-journal","volume":"122"},"uris":["http://www.mendeley.com/documents/?uuid=16f48372-37bd-4241-8a1f-01d29f8220e4"]},{"id":"ITEM-2","itemData":{"DOI":"10.2135/cropsci2010.02.0108","ISSN":"0011183X","abstract":"Potato (Solanum tuberosum L.) is one of the world's most important crops. Using a tetraploid population, we developed a linkage map using amplifi ed fragment length polymorphism and simple sequence repeat (SSR) markers, and searched for quantitative trait loci (QTL) via interval mapping and single-marker analysis of variance. Quantitative trait loci were detected for fl ower color, foliage maturity, tuber skin texture, dry matter content, specifi c gravity, and yield. Most linkage groups were anchored to Solanum chromosomes using SSRs. The most signifi cant QTL detected was for fl ower color. It was located on chromosome II and explained over 40% of the variation for this trait. This QTL most likely corresponds to the R locus for red anthocyanin production. We also confi rmed the presence of QTL for foliage maturity on chromosomes III and V. For skin texture, a trait that has not been previously mapped in potato, we detected multiple QTL. One of these, found on chromosome III, explained 20% of the variation. By measuring specifi c gravity and dry matter independently we were able to detect QTL for these traits that did not co-locate, even though the traits are strongly correlated. Yield QTL were detected on multiple chromosomes, including a novel one on chromosome III. Many QTL could be modeled as simplex or duplex with dominant effects, but a large number displayed additive or interallelic interactive effects. The mapping and modeling of traits in this tetraploid population could be improved by the use of more codominant markers, such as single nucleotide polymorphisms. © Crop Science Society of America.","author":[{"dropping-particle":"","family":"McCord","given":"Per H.","non-dropping-particle":"","parse-names":false,"suffix":""},{"dropping-particle":"","family":"Sosinski","given":"Bryon R.","non-dropping-particle":"","parse-names":false,"suffix":""},{"dropping-particle":"","family":"Haynes","given":"Kathleen G.","non-dropping-particle":"","parse-names":false,"suffix":""},{"dropping-particle":"","family":"Clough","given":"Mark E.","non-dropping-particle":"","parse-names":false,"suffix":""},{"dropping-particle":"","family":"Yencho","given":"G. Craig","non-dropping-particle":"","parse-names":false,"suffix":""}],"container-title":"Crop Science","id":"ITEM-2","issue":"2","issued":{"date-parts":[["2011"]]},"page":"771-785","title":"Linkage mapping and QTL analysis of agronomic traits in tetraploid potato (Solanum tuberosum subsp. tuberosum)","type":"article-journal","volume":"51"},"uris":["http://www.mendeley.com/documents/?uuid=876b9664-4086-45d0-bf6b-004ec7069dc6"]},{"id":"ITEM-3","itemData":{"DOI":"10.1007/s00122-017-2941-1","ISSN":"00405752","abstract":"A tetraploid potato population was mapped for internal heat necrosis (IHN) using the Infinium ® 8303 potato SNP array, and QTL for IHN were identified on chromosomes 1, 5, 9 and 12 that explained 28.21{%} of the variation for incidence and 25.3{%} of the variation for severity. This research represents a significant step forward in our understanding of IHN, and sets the stage for future research focused on testing the utility of these markers in additional breeding populations. ","author":[{"dropping-particle":"","family":"Schumann","given":"Mitchell J.","non-dropping-particle":"","parse-names":false,"suffix":""},{"dropping-particle":"","family":"Zeng","given":"Zhao Bang","non-dropping-particle":"","parse-names":false,"suffix":""},{"dropping-particle":"","family":"Clough","given":"Mark E.","non-dropping-particle":"","parse-names":false,"suffix":""},{"dropping-particle":"","family":"Yencho","given":"G. Craig","non-dropping-particle":"","parse-names":false,"suffix":""}],"container-title":"Theoretical and Applied Genetics","id":"ITEM-3","issue":"10","issued":{"date-parts":[["2017"]]},"page":"2045-2056","publisher":"Springer Berlin Heidelberg","title":"Linkage map construction and QTL analysis for internal heat necrosis in autotetraploid potato","type":"article-journal","volume":"130"},"uris":["http://www.mendeley.com/documents/?uuid=bbff72ee-bc73-4644-b2c3-35c9077b1263"]}],"mendeley":{"formattedCitation":"(McCord et al., 2011b, 2011a; Schumann et al., 2017)","plainTextFormattedCitation":"(McCord et al., 2011b, 2011a; Schumann et al., 2017)","previouslyFormattedCitation":"(McCord et al., 2011b, 2011a; Schumann et al., 2017)"},"properties":{"noteIndex":0},"schema":"https://github.com/citation-style-language/schema/raw/master/csl-citation.json"}</w:instrText>
      </w:r>
      <w:r w:rsidR="00ED101F">
        <w:fldChar w:fldCharType="separate"/>
      </w:r>
      <w:r w:rsidR="00ED101F" w:rsidRPr="00ED101F">
        <w:rPr>
          <w:noProof/>
        </w:rPr>
        <w:t>(McCord et al., 2011b, 2011a; Schumann et al., 2017)</w:t>
      </w:r>
      <w:r w:rsidR="00ED101F">
        <w:fldChar w:fldCharType="end"/>
      </w:r>
      <w:r w:rsidR="00ED101F">
        <w:t xml:space="preserve"> and corroborated with newly analyzed phenotypic data.</w:t>
      </w:r>
      <w:r w:rsidR="007A7262">
        <w:t xml:space="preserve"> </w:t>
      </w:r>
      <w:r w:rsidR="00A420DB">
        <w:t>Pleiotropy is o</w:t>
      </w:r>
      <w:r w:rsidR="007A7262">
        <w:t>ne possible explanation of</w:t>
      </w:r>
      <w:r w:rsidR="00F216C5" w:rsidRPr="00F216C5">
        <w:t xml:space="preserve"> </w:t>
      </w:r>
      <w:r w:rsidR="007A7262">
        <w:t>p</w:t>
      </w:r>
      <w:r w:rsidR="00F216C5">
        <w:t xml:space="preserve">hysiologically correlated traits, such as maturity, yield and specific gravity (as a proxy of </w:t>
      </w:r>
      <w:r w:rsidR="00F308D5">
        <w:t>solid</w:t>
      </w:r>
      <w:r w:rsidR="00F216C5">
        <w:t xml:space="preserve"> content, thus contributing to yield). </w:t>
      </w:r>
      <w:r w:rsidR="007A7262">
        <w:t xml:space="preserve">Transcription factors are known to have this property in which a single molecular function </w:t>
      </w:r>
      <w:r w:rsidR="00290F88">
        <w:t xml:space="preserve">may be </w:t>
      </w:r>
      <w:r w:rsidR="007A7262">
        <w:t xml:space="preserve">involved in multiple biological processes </w:t>
      </w:r>
      <w:r w:rsidR="007A7262">
        <w:fldChar w:fldCharType="begin" w:fldLock="1"/>
      </w:r>
      <w:r w:rsidR="007A7262">
        <w:instrText>ADDIN CSL_CITATION {"citationItems":[{"id":"ITEM-1","itemData":{"DOI":"10.1534/genetics.106.060269","ISSN":"00166731","abstract":"Pleiotropy refers to the observation of a single gene influencing multiple phenotypic traits. Although pleiotropy is a common phenomenon with broad implications, its molecular basis is unclear. Using functional genomic data of the yeast Saccharomyces cerevisiae, here we show that, compared with genes of low pleiotropy, highly pleiotropic genes participate in more biological processes through distribution of the protein products in more cellular components and involvement in more protein-protein interactions. However, the two groups of genes do not differ in the number of molecular functions or the number of protein domains per gene. Thus, pleiotropy is generally caused by a single molecular function involved in multiple biological processes. We also provide genomewide evidence that the evolutionary conservation of genes and gene sequences positively correlates with the level of gene pleiotropy. Copyright © 2006 by the Genetics Society of America.","author":[{"dropping-particle":"","family":"He","given":"Xionglei","non-dropping-particle":"","parse-names":false,"suffix":""},{"dropping-particle":"","family":"Zhang","given":"Jianzhi","non-dropping-particle":"","parse-names":false,"suffix":""}],"container-title":"Genetics","id":"ITEM-1","issue":"4","issued":{"date-parts":[["2006"]]},"page":"1885-1891","title":"Toward a molecular understanding of pleiotropy","type":"article-journal","volume":"173"},"uris":["http://www.mendeley.com/documents/?uuid=b04815e1-9414-4fc2-80b0-3b166753013a"]}],"mendeley":{"formattedCitation":"(He and Zhang, 2006)","plainTextFormattedCitation":"(He and Zhang, 2006)","previouslyFormattedCitation":"(He and Zhang, 2006)"},"properties":{"noteIndex":0},"schema":"https://github.com/citation-style-language/schema/raw/master/csl-citation.json"}</w:instrText>
      </w:r>
      <w:r w:rsidR="007A7262">
        <w:fldChar w:fldCharType="separate"/>
      </w:r>
      <w:r w:rsidR="007A7262" w:rsidRPr="002B0BFC">
        <w:rPr>
          <w:noProof/>
        </w:rPr>
        <w:t>(He and Zhang, 2006)</w:t>
      </w:r>
      <w:r w:rsidR="007A7262">
        <w:fldChar w:fldCharType="end"/>
      </w:r>
      <w:r w:rsidR="007A7262">
        <w:t>. For instance</w:t>
      </w:r>
      <w:r w:rsidR="00AB1FC3" w:rsidRPr="00AB1FC3">
        <w:t xml:space="preserve">, </w:t>
      </w:r>
      <w:r w:rsidR="006747CD">
        <w:t>a</w:t>
      </w:r>
      <w:r w:rsidR="00AB1FC3" w:rsidRPr="00AB1FC3">
        <w:t xml:space="preserve"> </w:t>
      </w:r>
      <w:r w:rsidR="00AB1FC3">
        <w:t xml:space="preserve">DNA binding element from the HAP complex, </w:t>
      </w:r>
      <w:r w:rsidR="00AB1FC3" w:rsidRPr="002B0BFC">
        <w:rPr>
          <w:i/>
          <w:iCs/>
        </w:rPr>
        <w:t>Ghd8</w:t>
      </w:r>
      <w:r w:rsidR="007A7262" w:rsidRPr="00AB1FC3">
        <w:t>,</w:t>
      </w:r>
      <w:r w:rsidR="002B0BFC">
        <w:t xml:space="preserve"> was found to</w:t>
      </w:r>
      <w:r w:rsidR="002B0BFC" w:rsidRPr="002B0BFC">
        <w:t xml:space="preserve"> </w:t>
      </w:r>
      <w:r w:rsidR="002B0BFC">
        <w:t>p</w:t>
      </w:r>
      <w:r w:rsidR="002B0BFC" w:rsidRPr="002B0BFC">
        <w:t xml:space="preserve">lay </w:t>
      </w:r>
      <w:r w:rsidR="002B0BFC">
        <w:t>p</w:t>
      </w:r>
      <w:r w:rsidR="002B0BFC" w:rsidRPr="002B0BFC">
        <w:t xml:space="preserve">leiotropic </w:t>
      </w:r>
      <w:r w:rsidR="002B0BFC">
        <w:t>r</w:t>
      </w:r>
      <w:r w:rsidR="002B0BFC" w:rsidRPr="002B0BFC">
        <w:t>oles in</w:t>
      </w:r>
      <w:r w:rsidR="002B0BFC">
        <w:t xml:space="preserve"> r</w:t>
      </w:r>
      <w:r w:rsidR="002B0BFC" w:rsidRPr="002B0BFC">
        <w:t xml:space="preserve">egulating </w:t>
      </w:r>
      <w:r w:rsidR="00AB1FC3">
        <w:t xml:space="preserve">yield, flowering and </w:t>
      </w:r>
      <w:r w:rsidR="002B0BFC">
        <w:t>p</w:t>
      </w:r>
      <w:r w:rsidR="002B0BFC" w:rsidRPr="002B0BFC">
        <w:t xml:space="preserve">lant </w:t>
      </w:r>
      <w:r w:rsidR="002B0BFC">
        <w:t>h</w:t>
      </w:r>
      <w:r w:rsidR="002B0BFC" w:rsidRPr="002B0BFC">
        <w:t xml:space="preserve">eight </w:t>
      </w:r>
      <w:r w:rsidR="007A7262">
        <w:t>in rice</w:t>
      </w:r>
      <w:r w:rsidR="002B0BFC">
        <w:t xml:space="preserve"> </w:t>
      </w:r>
      <w:r w:rsidR="002B0BFC">
        <w:fldChar w:fldCharType="begin" w:fldLock="1"/>
      </w:r>
      <w:r w:rsidR="00C31E5C">
        <w:instrText>ADDIN CSL_CITATION {"citationItems":[{"id":"ITEM-1","itemData":{"DOI":"10.1093/mp/ssq070","ISSN":"17529867","abstract":"Rice yield and heading date are two distinct traits controlled by quantitative trait loci (QTLs). The dissection of molecular mechanisms underlying rice yield traits is important for developing high-yielding rice varieties. Here, we report the cloning and characterization of Ghd8, a major QTL with pleiotropic effects on grain yield, heading date, and plant height. Two sets of near isogenic line populations were developed for the cloning of Ghd8. Ghd8 was narrowed down to a 20-kb region containing two putative genes, of which one encodes the OsHAP3 subunit of a CCAAT-box binding protein (HAP complex); this gene was regarded as the Ghd8 candidate. A complementary test confirmed the identity and pleiotropic effects of the gene; interestingly, the genetic effect of Ghd8 was dependent on its genetic background. By regulating Ehd1, RFT1, and Hd3a, Ghd8 delayed flowering under long-day conditions, but promoted flowering under short-day conditions. Ghd8 up-regulated MOC1, a key gene controlling tillering and branching; this increased the number of tillers, primary and secondary branches, thus producing 50% more grains per plant. The ectopic expression of Ghd8 in Arabidopsis caused early flowering by 10d - a situation similar to the one observed by its homolog AtHAP3b, when compared to wild-type under long-day conditions; these findings indicate the conserved function of Ghd8 and AtHAP3b in flowering in Arabidopsis. Our results demonstrated the important roles of Ghd8 in rice yield formation and flowering, as well as its opposite functions in flowering between rice and Arabidopsis under long-day conditions. © 2010 The Author. Published by the Molecular Plant Shanghai Editorial Office in association with Oxford University Press on behalf of CSPP and IPPE, SIBS, CAS.","author":[{"dropping-particle":"","family":"Yan","given":"Wen Hao","non-dropping-particle":"","parse-names":false,"suffix":""},{"dropping-particle":"","family":"Wang","given":"Peng","non-dropping-particle":"","parse-names":false,"suffix":""},{"dropping-particle":"","family":"Chen","given":"Hua Xia","non-dropping-particle":"","parse-names":false,"suffix":""},{"dropping-particle":"","family":"Zhou","given":"Hong Ju","non-dropping-particle":"","parse-names":false,"suffix":""},{"dropping-particle":"","family":"Li","given":"Qiu Ping","non-dropping-particle":"","parse-names":false,"suffix":""},{"dropping-particle":"","family":"Wang","given":"Chong Rong","non-dropping-particle":"","parse-names":false,"suffix":""},{"dropping-particle":"","family":"Ding","given":"Ze Hong","non-dropping-particle":"","parse-names":false,"suffix":""},{"dropping-particle":"","family":"Zhang","given":"Yu Shan","non-dropping-particle":"","parse-names":false,"suffix":""},{"dropping-particle":"Bin","family":"Yu","given":"Si","non-dropping-particle":"","parse-names":false,"suffix":""},{"dropping-particle":"","family":"Xing","given":"Yong Zhong","non-dropping-particle":"","parse-names":false,"suffix":""},{"dropping-particle":"","family":"Zhang","given":"Qi Fa","non-dropping-particle":"","parse-names":false,"suffix":""}],"container-title":"Molecular Plant","id":"ITEM-1","issue":"2","issued":{"date-parts":[["2011"]]},"page":"319-330","publisher":"The Authors 2011. All rights reserved.","title":"A major QTL, Ghd8, plays pleiotropic roles in regulating grain productivity, plant height, and heading date in rice","type":"article-journal","volume":"4"},"uris":["http://www.mendeley.com/documents/?uuid=cd4c421a-489e-4ecb-b178-c579f9e812d5"]}],"mendeley":{"formattedCitation":"(Yan et al., 2011)","plainTextFormattedCitation":"(Yan et al., 2011)","previouslyFormattedCitation":"(Yan et al., 2011)"},"properties":{"noteIndex":0},"schema":"https://github.com/citation-style-language/schema/raw/master/csl-citation.json"}</w:instrText>
      </w:r>
      <w:r w:rsidR="002B0BFC">
        <w:fldChar w:fldCharType="separate"/>
      </w:r>
      <w:r w:rsidR="002B0BFC" w:rsidRPr="002B0BFC">
        <w:rPr>
          <w:noProof/>
        </w:rPr>
        <w:t>(Yan et al., 2011)</w:t>
      </w:r>
      <w:r w:rsidR="002B0BFC">
        <w:fldChar w:fldCharType="end"/>
      </w:r>
      <w:r w:rsidR="002B0BFC">
        <w:t xml:space="preserve">. </w:t>
      </w:r>
      <w:r w:rsidR="00F216C5">
        <w:t xml:space="preserve">On the other hand, the presence of QTL for </w:t>
      </w:r>
      <w:r w:rsidR="00D064DA">
        <w:t xml:space="preserve">yield-related traits and </w:t>
      </w:r>
      <w:r w:rsidR="00F216C5">
        <w:t>pathogenic</w:t>
      </w:r>
      <w:r w:rsidR="00AC07A6">
        <w:t xml:space="preserve"> (e.g. </w:t>
      </w:r>
      <w:r w:rsidR="00F216C5">
        <w:t>late blight</w:t>
      </w:r>
      <w:r w:rsidR="00AC07A6">
        <w:t>)</w:t>
      </w:r>
      <w:r w:rsidR="00F216C5">
        <w:t xml:space="preserve"> and non-pathogenic</w:t>
      </w:r>
      <w:r w:rsidR="00AC07A6">
        <w:t xml:space="preserve"> (e.g. </w:t>
      </w:r>
      <w:r w:rsidR="00F216C5">
        <w:t>IHN</w:t>
      </w:r>
      <w:r w:rsidR="00AC07A6">
        <w:t>)</w:t>
      </w:r>
      <w:r w:rsidR="00F216C5">
        <w:t xml:space="preserve"> </w:t>
      </w:r>
      <w:r w:rsidR="00AB1FC3">
        <w:t xml:space="preserve">potato </w:t>
      </w:r>
      <w:r w:rsidR="00F216C5">
        <w:t>disorders</w:t>
      </w:r>
      <w:r w:rsidR="00AC07A6">
        <w:t xml:space="preserve"> </w:t>
      </w:r>
      <w:r w:rsidR="00AB1FC3">
        <w:t>in the same hotspot on LG 5 could well be</w:t>
      </w:r>
      <w:r w:rsidR="00673393">
        <w:t xml:space="preserve"> due to</w:t>
      </w:r>
      <w:r w:rsidR="00AC07A6">
        <w:t xml:space="preserve"> closely linked genes. </w:t>
      </w:r>
      <w:r w:rsidR="00D064DA">
        <w:t xml:space="preserve">Another example from rice has suggested </w:t>
      </w:r>
      <w:r w:rsidR="003612B8">
        <w:t>the multigenic nature of</w:t>
      </w:r>
      <w:r w:rsidR="00D064DA">
        <w:t xml:space="preserve"> a major QTL for</w:t>
      </w:r>
      <w:r w:rsidR="006C289A">
        <w:t xml:space="preserve"> grain</w:t>
      </w:r>
      <w:r w:rsidR="00D064DA">
        <w:t xml:space="preserve"> yield under drought</w:t>
      </w:r>
      <w:r w:rsidR="00D94C97">
        <w:t xml:space="preserve">, where the central role of a </w:t>
      </w:r>
      <w:r w:rsidR="00FD14C9">
        <w:t>NAM</w:t>
      </w:r>
      <w:r w:rsidR="00D94C97">
        <w:t xml:space="preserve"> transcription factor, </w:t>
      </w:r>
      <w:r w:rsidR="00D94C97" w:rsidRPr="00D94C97">
        <w:rPr>
          <w:i/>
          <w:iCs/>
        </w:rPr>
        <w:t>OsNAM</w:t>
      </w:r>
      <w:r w:rsidR="00D94C97" w:rsidRPr="00D94C97">
        <w:rPr>
          <w:i/>
          <w:iCs/>
          <w:vertAlign w:val="subscript"/>
        </w:rPr>
        <w:t>12.1</w:t>
      </w:r>
      <w:r w:rsidR="00D94C97">
        <w:t xml:space="preserve">, in concert with </w:t>
      </w:r>
      <w:r w:rsidR="00CE6263">
        <w:t>extra</w:t>
      </w:r>
      <w:r w:rsidR="00D94C97">
        <w:t xml:space="preserve"> co-localized genes</w:t>
      </w:r>
      <w:r w:rsidR="00FD14C9">
        <w:t>,</w:t>
      </w:r>
      <w:r w:rsidR="00987FFA">
        <w:t xml:space="preserve"> influenced </w:t>
      </w:r>
      <w:r w:rsidR="0072690C">
        <w:t xml:space="preserve">other </w:t>
      </w:r>
      <w:r w:rsidR="00987FFA">
        <w:t xml:space="preserve">traits such as root and panicle branching, and transpiration efficiency </w:t>
      </w:r>
      <w:r w:rsidR="00987FFA">
        <w:fldChar w:fldCharType="begin" w:fldLock="1"/>
      </w:r>
      <w:r w:rsidR="00C7616F">
        <w:instrText>ADDIN CSL_CITATION {"citationItems":[{"id":"ITEM-1","itemData":{"DOI":"10.1038/srep15183","ISSN":"20452322","abstract":"Sub-QTLs and multiple intra-QTL genes are hypothesized to underpin large-effect QTLs. Known QTLs over gene families, biosynthetic pathways or certain traits represent functional gene-clusters of genes of the same gene ontology (GO). Gene-clusters containing genes of different GO have not been elaborated, except in silico as coexpressed genes within QTLs. Here we demonstrate the requirement of multiple intra-QTL genes for the full impact of QTL qDTY12.1 on rice yield under drought. Multiple evidences are presented for the need of the transcription factor 'no apical meristem' (OsNAM12.1) and its co-localized target genes of separate GO categories for qDTY12.1 function, raising a regulon-like model of genetic architecture. The molecular underpinnings of qDTY12.1 support its effectiveness in further improving a drought tolerant genotype and for its validity in multiple genotypes/ecosystems/environments. Resolving the combinatorial value of OsNAM12.1 with individual intra-QTL genes notwithstanding, identification and analyses of qDTY12.1 has fast-tracked rice improvement towards food security.","author":[{"dropping-particle":"","family":"Dixit","given":"Shalabh","non-dropping-particle":"","parse-names":false,"suffix":""},{"dropping-particle":"","family":"Kumar Biswal","given":"Akshaya","non-dropping-particle":"","parse-names":false,"suffix":""},{"dropping-particle":"","family":"Min","given":"Aye","non-dropping-particle":"","parse-names":false,"suffix":""},{"dropping-particle":"","family":"Henry","given":"Amelia","non-dropping-particle":"","parse-names":false,"suffix":""},{"dropping-particle":"","family":"Oane","given":"Rowena H.","non-dropping-particle":"","parse-names":false,"suffix":""},{"dropping-particle":"","family":"Raorane","given":"Manish L.","non-dropping-particle":"","parse-names":false,"suffix":""},{"dropping-particle":"","family":"Longkumer","given":"Toshisangba","non-dropping-particle":"","parse-names":false,"suffix":""},{"dropping-particle":"","family":"Pabuayon","given":"Isaiah M.","non-dropping-particle":"","parse-names":false,"suffix":""},{"dropping-particle":"","family":"Mutte","given":"Sumanth K.","non-dropping-particle":"","parse-names":false,"suffix":""},{"dropping-particle":"","family":"Vardarajan","given":"Adithi R.","non-dropping-particle":"","parse-names":false,"suffix":""},{"dropping-particle":"","family":"Miro","given":"Berta","non-dropping-particle":"","parse-names":false,"suffix":""},{"dropping-particle":"","family":"Govindan","given":"Ganesan","non-dropping-particle":"","parse-names":false,"suffix":""},{"dropping-particle":"","family":"Albano-Enriquez","given":"Blesilda","non-dropping-particle":"","parse-names":false,"suffix":""},{"dropping-particle":"","family":"Pueffeld","given":"Mandy","non-dropping-particle":"","parse-names":false,"suffix":""},{"dropping-particle":"","family":"Sreenivasulu","given":"Nese","non-dropping-particle":"","parse-names":false,"suffix":""},{"dropping-particle":"","family":"Slamet-Loedin","given":"Inez","non-dropping-particle":"","parse-names":false,"suffix":""},{"dropping-particle":"","family":"Sundarvelpandian","given":"Kalaipandian","non-dropping-particle":"","parse-names":false,"suffix":""},{"dropping-particle":"","family":"Tsai","given":"Yuan Ching","non-dropping-particle":"","parse-names":false,"suffix":""},{"dropping-particle":"","family":"Raghuvanshi","given":"Saurabh","non-dropping-particle":"","parse-names":false,"suffix":""},{"dropping-particle":"","family":"Hsing","given":"Yue Ie C.","non-dropping-particle":"","parse-names":false,"suffix":""},{"dropping-particle":"","family":"Kumar","given":"Arvind","non-dropping-particle":"","parse-names":false,"suffix":""},{"dropping-particle":"","family":"Kohli","given":"Ajay","non-dropping-particle":"","parse-names":false,"suffix":""}],"container-title":"Scientific Reports","id":"ITEM-1","issue":"April","issued":{"date-parts":[["2015"]]},"page":"1-16","publisher":"Nature Publishing Group","title":"Action of multiple intra-QTL genes concerted around a co-localized transcription factor underpins a large effect QTL","type":"article-journal","volume":"5"},"uris":["http://www.mendeley.com/documents/?uuid=172a6f02-cb3e-4ccb-94f0-ffb2f4f3f575"]}],"mendeley":{"formattedCitation":"(Dixit et al., 2015)","plainTextFormattedCitation":"(Dixit et al., 2015)","previouslyFormattedCitation":"(Dixit et al., 2015)"},"properties":{"noteIndex":0},"schema":"https://github.com/citation-style-language/schema/raw/master/csl-citation.json"}</w:instrText>
      </w:r>
      <w:r w:rsidR="00987FFA">
        <w:fldChar w:fldCharType="separate"/>
      </w:r>
      <w:r w:rsidR="00987FFA" w:rsidRPr="00987FFA">
        <w:rPr>
          <w:noProof/>
        </w:rPr>
        <w:t>(Dixit et al., 2015)</w:t>
      </w:r>
      <w:r w:rsidR="00987FFA">
        <w:fldChar w:fldCharType="end"/>
      </w:r>
      <w:r w:rsidR="00D064DA">
        <w:t xml:space="preserve">. </w:t>
      </w:r>
      <w:r w:rsidR="00AB1FC3">
        <w:t xml:space="preserve">In </w:t>
      </w:r>
      <w:r w:rsidR="00A40B46">
        <w:t>potato</w:t>
      </w:r>
      <w:r w:rsidR="00C80A4F">
        <w:t>,</w:t>
      </w:r>
      <w:r w:rsidR="00D064DA">
        <w:t xml:space="preserve"> </w:t>
      </w:r>
      <w:r w:rsidR="00AB1FC3">
        <w:t xml:space="preserve">our list of </w:t>
      </w:r>
      <w:r w:rsidR="00AB1FC3">
        <w:rPr>
          <w:szCs w:val="24"/>
        </w:rPr>
        <w:t xml:space="preserve">candidate genes </w:t>
      </w:r>
      <w:r w:rsidR="00A40B46">
        <w:rPr>
          <w:szCs w:val="24"/>
        </w:rPr>
        <w:t xml:space="preserve">can be </w:t>
      </w:r>
      <w:r w:rsidR="0072690C">
        <w:rPr>
          <w:szCs w:val="24"/>
        </w:rPr>
        <w:t>used</w:t>
      </w:r>
      <w:r w:rsidR="00A40B46">
        <w:rPr>
          <w:szCs w:val="24"/>
        </w:rPr>
        <w:t xml:space="preserve"> in further experiments </w:t>
      </w:r>
      <w:r w:rsidR="00235D1C">
        <w:rPr>
          <w:szCs w:val="24"/>
        </w:rPr>
        <w:t>to dissect</w:t>
      </w:r>
      <w:r w:rsidR="0072690C">
        <w:rPr>
          <w:szCs w:val="24"/>
        </w:rPr>
        <w:t xml:space="preserve"> such a</w:t>
      </w:r>
      <w:r w:rsidR="00A40B46">
        <w:t xml:space="preserve"> QTL hotspot</w:t>
      </w:r>
      <w:r w:rsidR="00AC07A6">
        <w:rPr>
          <w:szCs w:val="24"/>
        </w:rPr>
        <w:t xml:space="preserve">. </w:t>
      </w:r>
      <w:r w:rsidR="00D064DA">
        <w:rPr>
          <w:szCs w:val="24"/>
        </w:rPr>
        <w:t>Importantly</w:t>
      </w:r>
      <w:r w:rsidR="00AB1FC3">
        <w:rPr>
          <w:szCs w:val="24"/>
        </w:rPr>
        <w:t xml:space="preserve">, genomics-assisted breeding for quantitative, more complex traits </w:t>
      </w:r>
      <w:r w:rsidR="004D1D7F">
        <w:rPr>
          <w:szCs w:val="24"/>
        </w:rPr>
        <w:t xml:space="preserve">could be implemented upon validation of these QTL neighboring markers </w:t>
      </w:r>
      <w:r w:rsidR="00243F9B">
        <w:rPr>
          <w:szCs w:val="24"/>
        </w:rPr>
        <w:t>in breeding populations of tetraploid potato</w:t>
      </w:r>
      <w:r w:rsidR="004D1D7F">
        <w:rPr>
          <w:szCs w:val="24"/>
        </w:rPr>
        <w:t>.</w:t>
      </w:r>
    </w:p>
    <w:p w14:paraId="6F322302" w14:textId="77777777" w:rsidR="008A209A" w:rsidRPr="00FA763C" w:rsidRDefault="008A209A" w:rsidP="008A6DD8">
      <w:pPr>
        <w:spacing w:line="480" w:lineRule="auto"/>
        <w:rPr>
          <w:szCs w:val="24"/>
        </w:rPr>
      </w:pPr>
    </w:p>
    <w:p w14:paraId="0D6553A8" w14:textId="77777777" w:rsidR="00045678" w:rsidRPr="00FA763C" w:rsidRDefault="00045678" w:rsidP="008A6DD8">
      <w:pPr>
        <w:pStyle w:val="Heading1"/>
        <w:spacing w:line="480" w:lineRule="auto"/>
      </w:pPr>
      <w:r w:rsidRPr="00FA763C">
        <w:lastRenderedPageBreak/>
        <w:t>Author Contributions</w:t>
      </w:r>
    </w:p>
    <w:p w14:paraId="312AC43D" w14:textId="07DF8098" w:rsidR="00FA763C" w:rsidRDefault="00FA763C" w:rsidP="00FA763C">
      <w:pPr>
        <w:spacing w:line="480" w:lineRule="auto"/>
      </w:pPr>
      <w:r>
        <w:t>GCY</w:t>
      </w:r>
      <w:r w:rsidRPr="00FA763C">
        <w:t xml:space="preserve"> designed the experiments</w:t>
      </w:r>
      <w:r w:rsidR="00027CBD">
        <w:t xml:space="preserve"> and supervised the project</w:t>
      </w:r>
      <w:r w:rsidRPr="00FA763C">
        <w:t>. MJS</w:t>
      </w:r>
      <w:r w:rsidR="00FD56BA">
        <w:t xml:space="preserve"> and</w:t>
      </w:r>
      <w:r>
        <w:t xml:space="preserve"> MEC </w:t>
      </w:r>
      <w:r w:rsidR="00114869">
        <w:t>performed field experiments</w:t>
      </w:r>
      <w:r w:rsidR="007640E1">
        <w:t xml:space="preserve"> and collected data</w:t>
      </w:r>
      <w:r>
        <w:t xml:space="preserve">. </w:t>
      </w:r>
      <w:r w:rsidRPr="00FA763C">
        <w:t>GSP</w:t>
      </w:r>
      <w:r w:rsidR="002F666C">
        <w:t xml:space="preserve">, </w:t>
      </w:r>
      <w:r w:rsidRPr="00FA763C">
        <w:t>MM</w:t>
      </w:r>
      <w:r>
        <w:t xml:space="preserve"> </w:t>
      </w:r>
      <w:r w:rsidR="002F666C">
        <w:t xml:space="preserve">and ZBZ </w:t>
      </w:r>
      <w:r w:rsidRPr="00FA763C">
        <w:t>analyzed data</w:t>
      </w:r>
      <w:r w:rsidR="006B0433" w:rsidRPr="00FA763C">
        <w:t>.</w:t>
      </w:r>
      <w:r w:rsidR="006B0433">
        <w:t xml:space="preserve"> GSP</w:t>
      </w:r>
      <w:r w:rsidR="00EB0FC4">
        <w:t xml:space="preserve"> </w:t>
      </w:r>
      <w:r w:rsidR="00B83D03">
        <w:t>drafted the manuscript</w:t>
      </w:r>
      <w:r w:rsidR="00285406">
        <w:t xml:space="preserve"> with major contributions from MM</w:t>
      </w:r>
      <w:r w:rsidRPr="00FA763C">
        <w:t>.</w:t>
      </w:r>
      <w:r w:rsidR="00027CBD" w:rsidRPr="00FA763C">
        <w:t xml:space="preserve"> </w:t>
      </w:r>
      <w:r>
        <w:t>All authors</w:t>
      </w:r>
      <w:r w:rsidRPr="00FA763C">
        <w:t xml:space="preserve"> reviewed </w:t>
      </w:r>
      <w:r w:rsidR="00CC59B8">
        <w:t xml:space="preserve">and approved </w:t>
      </w:r>
      <w:r w:rsidRPr="00FA763C">
        <w:t>the manuscript</w:t>
      </w:r>
      <w:r w:rsidR="00CC59B8">
        <w:t>.</w:t>
      </w:r>
    </w:p>
    <w:p w14:paraId="346848E7" w14:textId="77777777" w:rsidR="008A209A" w:rsidRPr="00FA763C" w:rsidRDefault="008A209A" w:rsidP="00FA763C">
      <w:pPr>
        <w:spacing w:line="480" w:lineRule="auto"/>
      </w:pPr>
    </w:p>
    <w:p w14:paraId="5722F5F5" w14:textId="77777777" w:rsidR="00AC3EA3" w:rsidRPr="00FA763C" w:rsidRDefault="00AC3EA3" w:rsidP="008A6DD8">
      <w:pPr>
        <w:pStyle w:val="Heading1"/>
        <w:spacing w:line="480" w:lineRule="auto"/>
      </w:pPr>
      <w:r w:rsidRPr="00FA763C">
        <w:t>Funding</w:t>
      </w:r>
    </w:p>
    <w:p w14:paraId="7342A04E" w14:textId="7578CDF3" w:rsidR="00AC3EA3" w:rsidRDefault="0027752D" w:rsidP="008A6DD8">
      <w:pPr>
        <w:spacing w:line="480" w:lineRule="auto"/>
        <w:rPr>
          <w:szCs w:val="24"/>
          <w:shd w:val="clear" w:color="auto" w:fill="FFFFFF"/>
        </w:rPr>
      </w:pPr>
      <w:r>
        <w:rPr>
          <w:szCs w:val="24"/>
          <w:shd w:val="clear" w:color="auto" w:fill="FFFFFF"/>
        </w:rPr>
        <w:t xml:space="preserve">This project was funded by </w:t>
      </w:r>
      <w:r w:rsidR="00CC59B8" w:rsidRPr="00153705">
        <w:rPr>
          <w:szCs w:val="24"/>
          <w:shd w:val="clear" w:color="auto" w:fill="FFFFFF"/>
        </w:rPr>
        <w:t>USDA-ARS</w:t>
      </w:r>
      <w:r w:rsidR="00CC59B8">
        <w:rPr>
          <w:szCs w:val="24"/>
          <w:shd w:val="clear" w:color="auto" w:fill="FFFFFF"/>
        </w:rPr>
        <w:t xml:space="preserve"> [</w:t>
      </w:r>
      <w:r w:rsidR="00CC59B8" w:rsidRPr="00153705">
        <w:rPr>
          <w:szCs w:val="24"/>
          <w:shd w:val="clear" w:color="auto" w:fill="FFFFFF"/>
        </w:rPr>
        <w:t>58-1245-3-307, 2014-34141-22266</w:t>
      </w:r>
      <w:r w:rsidR="00CC59B8">
        <w:rPr>
          <w:szCs w:val="24"/>
          <w:shd w:val="clear" w:color="auto" w:fill="FFFFFF"/>
        </w:rPr>
        <w:t>]</w:t>
      </w:r>
      <w:r w:rsidR="00CC59B8" w:rsidRPr="00153705">
        <w:rPr>
          <w:szCs w:val="24"/>
          <w:shd w:val="clear" w:color="auto" w:fill="FFFFFF"/>
        </w:rPr>
        <w:t xml:space="preserve"> and USDA-NIFA</w:t>
      </w:r>
      <w:r w:rsidR="00CC59B8">
        <w:rPr>
          <w:szCs w:val="24"/>
          <w:shd w:val="clear" w:color="auto" w:fill="FFFFFF"/>
        </w:rPr>
        <w:t xml:space="preserve"> [</w:t>
      </w:r>
      <w:r w:rsidR="00CC59B8" w:rsidRPr="00153705">
        <w:rPr>
          <w:szCs w:val="24"/>
          <w:shd w:val="clear" w:color="auto" w:fill="FFFFFF"/>
        </w:rPr>
        <w:t>2013-34141-21392</w:t>
      </w:r>
      <w:r w:rsidR="00CC59B8">
        <w:rPr>
          <w:szCs w:val="24"/>
          <w:shd w:val="clear" w:color="auto" w:fill="FFFFFF"/>
        </w:rPr>
        <w:t>]</w:t>
      </w:r>
      <w:r>
        <w:rPr>
          <w:szCs w:val="24"/>
          <w:shd w:val="clear" w:color="auto" w:fill="FFFFFF"/>
        </w:rPr>
        <w:t>.</w:t>
      </w:r>
      <w:r w:rsidR="00CC59B8" w:rsidRPr="00153705">
        <w:rPr>
          <w:szCs w:val="24"/>
          <w:shd w:val="clear" w:color="auto" w:fill="FFFFFF"/>
        </w:rPr>
        <w:t xml:space="preserve"> </w:t>
      </w:r>
      <w:r w:rsidR="00E21F3C">
        <w:rPr>
          <w:szCs w:val="24"/>
          <w:shd w:val="clear" w:color="auto" w:fill="FFFFFF"/>
        </w:rPr>
        <w:t>Scholar</w:t>
      </w:r>
      <w:r>
        <w:rPr>
          <w:szCs w:val="24"/>
          <w:shd w:val="clear" w:color="auto" w:fill="FFFFFF"/>
        </w:rPr>
        <w:t xml:space="preserve">ships were awarded to MJS by </w:t>
      </w:r>
      <w:r w:rsidR="00CC59B8" w:rsidRPr="00153705">
        <w:rPr>
          <w:szCs w:val="24"/>
          <w:shd w:val="clear" w:color="auto" w:fill="FFFFFF"/>
        </w:rPr>
        <w:t>Pioneer and Monsanto</w:t>
      </w:r>
      <w:r w:rsidR="00CC59B8">
        <w:rPr>
          <w:szCs w:val="24"/>
          <w:shd w:val="clear" w:color="auto" w:fill="FFFFFF"/>
        </w:rPr>
        <w:t xml:space="preserve">, and </w:t>
      </w:r>
      <w:r>
        <w:rPr>
          <w:szCs w:val="24"/>
          <w:shd w:val="clear" w:color="auto" w:fill="FFFFFF"/>
        </w:rPr>
        <w:t xml:space="preserve">to GSP and MM by </w:t>
      </w:r>
      <w:r w:rsidR="00CC59B8">
        <w:rPr>
          <w:szCs w:val="24"/>
          <w:shd w:val="clear" w:color="auto" w:fill="FFFFFF"/>
        </w:rPr>
        <w:t>Bill &amp; Melinda Gates Foundation [</w:t>
      </w:r>
      <w:r w:rsidR="00CC59B8" w:rsidRPr="000854A4">
        <w:rPr>
          <w:szCs w:val="24"/>
          <w:shd w:val="clear" w:color="auto" w:fill="FFFFFF"/>
        </w:rPr>
        <w:t>OPP1052983</w:t>
      </w:r>
      <w:r w:rsidR="00CC59B8">
        <w:rPr>
          <w:szCs w:val="24"/>
          <w:shd w:val="clear" w:color="auto" w:fill="FFFFFF"/>
        </w:rPr>
        <w:t>]</w:t>
      </w:r>
      <w:r w:rsidR="00CC59B8" w:rsidRPr="00153705">
        <w:rPr>
          <w:szCs w:val="24"/>
          <w:shd w:val="clear" w:color="auto" w:fill="FFFFFF"/>
        </w:rPr>
        <w:t xml:space="preserve">. </w:t>
      </w:r>
      <w:r w:rsidR="00A260DA">
        <w:rPr>
          <w:szCs w:val="24"/>
          <w:shd w:val="clear" w:color="auto" w:fill="FFFFFF"/>
        </w:rPr>
        <w:t xml:space="preserve">Currently, GSP holds a scholarship from </w:t>
      </w:r>
      <w:proofErr w:type="spellStart"/>
      <w:r w:rsidR="00A260DA">
        <w:rPr>
          <w:szCs w:val="24"/>
          <w:shd w:val="clear" w:color="auto" w:fill="FFFFFF"/>
        </w:rPr>
        <w:t>PrInt</w:t>
      </w:r>
      <w:proofErr w:type="spellEnd"/>
      <w:r w:rsidR="00A260DA">
        <w:rPr>
          <w:szCs w:val="24"/>
          <w:shd w:val="clear" w:color="auto" w:fill="FFFFFF"/>
        </w:rPr>
        <w:t>-CAPES</w:t>
      </w:r>
      <w:r w:rsidR="00A87C03">
        <w:rPr>
          <w:szCs w:val="24"/>
          <w:shd w:val="clear" w:color="auto" w:fill="FFFFFF"/>
        </w:rPr>
        <w:t>, Brazil</w:t>
      </w:r>
      <w:r w:rsidR="00A260DA">
        <w:rPr>
          <w:szCs w:val="24"/>
          <w:shd w:val="clear" w:color="auto" w:fill="FFFFFF"/>
        </w:rPr>
        <w:t xml:space="preserve"> [</w:t>
      </w:r>
      <w:r w:rsidR="00A260DA" w:rsidRPr="00A260DA">
        <w:rPr>
          <w:szCs w:val="24"/>
          <w:shd w:val="clear" w:color="auto" w:fill="FFFFFF"/>
        </w:rPr>
        <w:t>88887.369781/2019-00</w:t>
      </w:r>
      <w:r w:rsidR="00A260DA">
        <w:rPr>
          <w:szCs w:val="24"/>
          <w:shd w:val="clear" w:color="auto" w:fill="FFFFFF"/>
        </w:rPr>
        <w:t>].</w:t>
      </w:r>
    </w:p>
    <w:p w14:paraId="3BB8E14C" w14:textId="77777777" w:rsidR="008A209A" w:rsidRPr="00FA763C" w:rsidRDefault="008A209A" w:rsidP="008A6DD8">
      <w:pPr>
        <w:spacing w:line="480" w:lineRule="auto"/>
        <w:rPr>
          <w:szCs w:val="24"/>
        </w:rPr>
      </w:pPr>
    </w:p>
    <w:p w14:paraId="5E0CBB2F" w14:textId="77777777" w:rsidR="006B2D5B" w:rsidRPr="00FA763C" w:rsidRDefault="006B2D5B" w:rsidP="008A6DD8">
      <w:pPr>
        <w:pStyle w:val="Heading1"/>
        <w:spacing w:line="480" w:lineRule="auto"/>
      </w:pPr>
      <w:r w:rsidRPr="00FA763C">
        <w:t>Acknowledgments</w:t>
      </w:r>
    </w:p>
    <w:p w14:paraId="2975D4D0" w14:textId="56465B80" w:rsidR="006D5B93" w:rsidRDefault="00153705" w:rsidP="008A6DD8">
      <w:pPr>
        <w:spacing w:line="480" w:lineRule="auto"/>
        <w:rPr>
          <w:szCs w:val="24"/>
          <w:shd w:val="clear" w:color="auto" w:fill="FFFFFF"/>
        </w:rPr>
      </w:pPr>
      <w:r w:rsidRPr="00153705">
        <w:rPr>
          <w:szCs w:val="24"/>
          <w:shd w:val="clear" w:color="auto" w:fill="FFFFFF"/>
        </w:rPr>
        <w:t>We would like to thank all the staff at the North Carolina Department of Agriculture and Consumer Services Tidewater Research Station, Plymouth, NC</w:t>
      </w:r>
      <w:r w:rsidR="00AF7F96">
        <w:rPr>
          <w:szCs w:val="24"/>
          <w:shd w:val="clear" w:color="auto" w:fill="FFFFFF"/>
        </w:rPr>
        <w:t>,</w:t>
      </w:r>
      <w:r w:rsidRPr="00153705">
        <w:rPr>
          <w:szCs w:val="24"/>
          <w:shd w:val="clear" w:color="auto" w:fill="FFFFFF"/>
        </w:rPr>
        <w:t xml:space="preserve"> for their hard work and dedication to quality research in aiding with the field aspect of this study. We </w:t>
      </w:r>
      <w:r w:rsidR="0027752D">
        <w:rPr>
          <w:szCs w:val="24"/>
          <w:shd w:val="clear" w:color="auto" w:fill="FFFFFF"/>
        </w:rPr>
        <w:t>also appreciate</w:t>
      </w:r>
      <w:r w:rsidRPr="00153705">
        <w:rPr>
          <w:szCs w:val="24"/>
          <w:shd w:val="clear" w:color="auto" w:fill="FFFFFF"/>
        </w:rPr>
        <w:t xml:space="preserve"> Michigan State University Potato Breeding and Genetics Program for their assistance with the Illumina Infinium</w:t>
      </w:r>
      <w:r w:rsidRPr="00AF7F96">
        <w:rPr>
          <w:szCs w:val="24"/>
          <w:shd w:val="clear" w:color="auto" w:fill="FFFFFF"/>
          <w:vertAlign w:val="superscript"/>
        </w:rPr>
        <w:t>®</w:t>
      </w:r>
      <w:r w:rsidRPr="00153705">
        <w:rPr>
          <w:szCs w:val="24"/>
          <w:shd w:val="clear" w:color="auto" w:fill="FFFFFF"/>
        </w:rPr>
        <w:t xml:space="preserve"> 8</w:t>
      </w:r>
      <w:r w:rsidR="00E21F3C">
        <w:rPr>
          <w:szCs w:val="24"/>
          <w:shd w:val="clear" w:color="auto" w:fill="FFFFFF"/>
        </w:rPr>
        <w:t>,</w:t>
      </w:r>
      <w:r w:rsidRPr="00153705">
        <w:rPr>
          <w:szCs w:val="24"/>
          <w:shd w:val="clear" w:color="auto" w:fill="FFFFFF"/>
        </w:rPr>
        <w:t xml:space="preserve">303 </w:t>
      </w:r>
      <w:r w:rsidR="000812AB">
        <w:rPr>
          <w:szCs w:val="24"/>
          <w:shd w:val="clear" w:color="auto" w:fill="FFFFFF"/>
        </w:rPr>
        <w:t>P</w:t>
      </w:r>
      <w:r w:rsidRPr="00153705">
        <w:rPr>
          <w:szCs w:val="24"/>
          <w:shd w:val="clear" w:color="auto" w:fill="FFFFFF"/>
        </w:rPr>
        <w:t xml:space="preserve">otato </w:t>
      </w:r>
      <w:r w:rsidR="000812AB">
        <w:rPr>
          <w:szCs w:val="24"/>
          <w:shd w:val="clear" w:color="auto" w:fill="FFFFFF"/>
        </w:rPr>
        <w:t>A</w:t>
      </w:r>
      <w:r w:rsidRPr="00153705">
        <w:rPr>
          <w:szCs w:val="24"/>
          <w:shd w:val="clear" w:color="auto" w:fill="FFFFFF"/>
        </w:rPr>
        <w:t xml:space="preserve">rray. </w:t>
      </w:r>
    </w:p>
    <w:p w14:paraId="64312E1E" w14:textId="77777777" w:rsidR="002C7C56" w:rsidRDefault="002C7C56" w:rsidP="008A6DD8">
      <w:pPr>
        <w:spacing w:line="480" w:lineRule="auto"/>
        <w:rPr>
          <w:szCs w:val="24"/>
          <w:shd w:val="clear" w:color="auto" w:fill="FFFFFF"/>
        </w:rPr>
      </w:pPr>
    </w:p>
    <w:p w14:paraId="75AB9DD0" w14:textId="77777777" w:rsidR="002C7C56" w:rsidRPr="00C24AA5" w:rsidRDefault="002C7C56" w:rsidP="002C7C56">
      <w:pPr>
        <w:pStyle w:val="Heading1"/>
        <w:spacing w:line="480" w:lineRule="auto"/>
      </w:pPr>
      <w:r w:rsidRPr="00C24AA5">
        <w:t>Data Availability Statement</w:t>
      </w:r>
    </w:p>
    <w:p w14:paraId="3B191764" w14:textId="13E7B565" w:rsidR="00095680" w:rsidRDefault="002C7C56" w:rsidP="002C7C56">
      <w:pPr>
        <w:spacing w:line="480" w:lineRule="auto"/>
        <w:rPr>
          <w:rFonts w:eastAsia="Cambria" w:cs="Times New Roman"/>
          <w:b/>
          <w:szCs w:val="24"/>
        </w:rPr>
      </w:pPr>
      <w:r w:rsidRPr="00C24AA5">
        <w:rPr>
          <w:rFonts w:cs="Times New Roman"/>
          <w:szCs w:val="24"/>
        </w:rPr>
        <w:lastRenderedPageBreak/>
        <w:t xml:space="preserve">The datasets </w:t>
      </w:r>
      <w:r w:rsidR="00E23DB4">
        <w:rPr>
          <w:rFonts w:cs="Times New Roman"/>
          <w:szCs w:val="24"/>
        </w:rPr>
        <w:t>analyzed in</w:t>
      </w:r>
      <w:r w:rsidRPr="00C24AA5">
        <w:rPr>
          <w:rFonts w:cs="Times New Roman"/>
          <w:szCs w:val="24"/>
        </w:rPr>
        <w:t xml:space="preserve"> this study can be found in the </w:t>
      </w:r>
      <w:r w:rsidR="00032014">
        <w:rPr>
          <w:rFonts w:cs="Times New Roman"/>
          <w:szCs w:val="24"/>
        </w:rPr>
        <w:t>supplementary material</w:t>
      </w:r>
      <w:r w:rsidRPr="00C24AA5">
        <w:rPr>
          <w:rFonts w:cs="Times New Roman"/>
          <w:szCs w:val="24"/>
        </w:rPr>
        <w:t xml:space="preserve">. </w:t>
      </w:r>
      <w:r w:rsidR="00E23DB4">
        <w:rPr>
          <w:rFonts w:cs="Times New Roman"/>
          <w:szCs w:val="24"/>
        </w:rPr>
        <w:t>Both MAPpoly (</w:t>
      </w:r>
      <w:hyperlink r:id="rId19" w:history="1">
        <w:r w:rsidR="00CB2313" w:rsidRPr="008F1E49">
          <w:rPr>
            <w:rStyle w:val="Hyperlink"/>
          </w:rPr>
          <w:t>https://github.com/mmollina/MAPpoly</w:t>
        </w:r>
      </w:hyperlink>
      <w:r w:rsidR="00E23DB4">
        <w:rPr>
          <w:rFonts w:cs="Times New Roman"/>
          <w:szCs w:val="24"/>
        </w:rPr>
        <w:t xml:space="preserve">) and </w:t>
      </w:r>
      <w:proofErr w:type="spellStart"/>
      <w:r w:rsidR="00E23DB4">
        <w:rPr>
          <w:rFonts w:cs="Times New Roman"/>
          <w:szCs w:val="24"/>
        </w:rPr>
        <w:t>QTLpoly</w:t>
      </w:r>
      <w:proofErr w:type="spellEnd"/>
      <w:r w:rsidR="00E23DB4">
        <w:rPr>
          <w:rFonts w:cs="Times New Roman"/>
          <w:szCs w:val="24"/>
        </w:rPr>
        <w:t xml:space="preserve"> (</w:t>
      </w:r>
      <w:hyperlink r:id="rId20" w:history="1">
        <w:r w:rsidR="00E23DB4">
          <w:rPr>
            <w:rStyle w:val="Hyperlink"/>
          </w:rPr>
          <w:t>https://github.com/guilherme-pereira/QTLpoly</w:t>
        </w:r>
      </w:hyperlink>
      <w:r w:rsidR="00E23DB4">
        <w:rPr>
          <w:rFonts w:cs="Times New Roman"/>
          <w:szCs w:val="24"/>
        </w:rPr>
        <w:t>) R packages are available at GitHub.</w:t>
      </w:r>
      <w:r w:rsidR="00095680">
        <w:br w:type="page"/>
      </w:r>
    </w:p>
    <w:p w14:paraId="28720821" w14:textId="5F939071" w:rsidR="00AC3EA3" w:rsidRPr="00FA763C" w:rsidRDefault="00C829CD" w:rsidP="008A6DD8">
      <w:pPr>
        <w:pStyle w:val="Heading1"/>
        <w:spacing w:line="480" w:lineRule="auto"/>
      </w:pPr>
      <w:r w:rsidRPr="00FA763C">
        <w:lastRenderedPageBreak/>
        <w:t>Supplementary Material</w:t>
      </w:r>
    </w:p>
    <w:p w14:paraId="382E63DD" w14:textId="0905BCB7" w:rsidR="00B22F37" w:rsidRDefault="00B22F37" w:rsidP="00B22F37">
      <w:pPr>
        <w:pStyle w:val="Heading2"/>
        <w:spacing w:line="480" w:lineRule="auto"/>
      </w:pPr>
      <w:bookmarkStart w:id="144" w:name="_Ref30696691"/>
      <w:bookmarkStart w:id="145" w:name="_Ref30506890"/>
      <w:r w:rsidRPr="00FA763C">
        <w:t xml:space="preserve">Supplementary </w:t>
      </w:r>
      <w:r>
        <w:t>Figures</w:t>
      </w:r>
    </w:p>
    <w:p w14:paraId="3C255E3F" w14:textId="552C5560" w:rsidR="001F209D" w:rsidRPr="001F209D" w:rsidRDefault="001F209D" w:rsidP="00095680">
      <w:pPr>
        <w:keepLines/>
      </w:pPr>
      <w:r>
        <w:rPr>
          <w:noProof/>
        </w:rPr>
        <w:drawing>
          <wp:inline distT="0" distB="0" distL="0" distR="0" wp14:anchorId="20D42060" wp14:editId="6AA3A241">
            <wp:extent cx="6207751" cy="5475768"/>
            <wp:effectExtent l="0" t="0" r="3175" b="0"/>
            <wp:docPr id="5" name="Picture 5" descr="C:\Users\guisp\AppData\Local\Microsoft\Windows\INetCache\Content.MSO\731D1F3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guisp\AppData\Local\Microsoft\Windows\INetCache\Content.MSO\731D1F3F.tmp"/>
                    <pic:cNvPicPr>
                      <a:picLocks noChangeAspect="1" noChangeArrowheads="1"/>
                    </pic:cNvPicPr>
                  </pic:nvPicPr>
                  <pic:blipFill rotWithShape="1">
                    <a:blip r:embed="rId21">
                      <a:extLst>
                        <a:ext uri="{28A0092B-C50C-407E-A947-70E740481C1C}">
                          <a14:useLocalDpi xmlns:a14="http://schemas.microsoft.com/office/drawing/2010/main" val="0"/>
                        </a:ext>
                      </a:extLst>
                    </a:blip>
                    <a:srcRect t="5993" b="5798"/>
                    <a:stretch/>
                  </pic:blipFill>
                  <pic:spPr bwMode="auto">
                    <a:xfrm>
                      <a:off x="0" y="0"/>
                      <a:ext cx="6208395" cy="5476336"/>
                    </a:xfrm>
                    <a:prstGeom prst="rect">
                      <a:avLst/>
                    </a:prstGeom>
                    <a:noFill/>
                    <a:ln>
                      <a:noFill/>
                    </a:ln>
                    <a:extLst>
                      <a:ext uri="{53640926-AAD7-44D8-BBD7-CCE9431645EC}">
                        <a14:shadowObscured xmlns:a14="http://schemas.microsoft.com/office/drawing/2010/main"/>
                      </a:ext>
                    </a:extLst>
                  </pic:spPr>
                </pic:pic>
              </a:graphicData>
            </a:graphic>
          </wp:inline>
        </w:drawing>
      </w:r>
    </w:p>
    <w:p w14:paraId="22B802B3" w14:textId="4F411188" w:rsidR="00D82FB8" w:rsidRPr="00D82FB8" w:rsidRDefault="00B22F37" w:rsidP="00D82FB8">
      <w:pPr>
        <w:pStyle w:val="Caption"/>
        <w:keepLines/>
      </w:pPr>
      <w:bookmarkStart w:id="146" w:name="_Ref30782575"/>
      <w:r w:rsidRPr="00895C29">
        <w:rPr>
          <w:b/>
        </w:rPr>
        <w:t>Supplementary Figure S</w:t>
      </w:r>
      <w:r w:rsidRPr="00895C29">
        <w:rPr>
          <w:b/>
        </w:rPr>
        <w:fldChar w:fldCharType="begin"/>
      </w:r>
      <w:r w:rsidRPr="00895C29">
        <w:rPr>
          <w:b/>
        </w:rPr>
        <w:instrText xml:space="preserve"> SEQ Supplementary_Figure_S \* ARABIC </w:instrText>
      </w:r>
      <w:r w:rsidRPr="00895C29">
        <w:rPr>
          <w:b/>
        </w:rPr>
        <w:fldChar w:fldCharType="separate"/>
      </w:r>
      <w:r w:rsidR="00D82FB8">
        <w:rPr>
          <w:b/>
          <w:noProof/>
        </w:rPr>
        <w:t>1</w:t>
      </w:r>
      <w:r w:rsidRPr="00895C29">
        <w:rPr>
          <w:b/>
        </w:rPr>
        <w:fldChar w:fldCharType="end"/>
      </w:r>
      <w:bookmarkEnd w:id="146"/>
      <w:r w:rsidRPr="00895C29">
        <w:rPr>
          <w:b/>
        </w:rPr>
        <w:t>.</w:t>
      </w:r>
      <w:r w:rsidRPr="00895C29">
        <w:t xml:space="preserve"> Correlation between </w:t>
      </w:r>
      <w:r w:rsidR="006B128C">
        <w:t xml:space="preserve">adjusted means for </w:t>
      </w:r>
      <w:r w:rsidRPr="00895C29">
        <w:t xml:space="preserve">B2721 traits </w:t>
      </w:r>
      <w:r w:rsidR="009F44C0">
        <w:t xml:space="preserve">evaluated for four years (2006-8 and 2014) </w:t>
      </w:r>
      <w:r w:rsidRPr="00895C29">
        <w:t>based on pairwise complete observations</w:t>
      </w:r>
      <w:r w:rsidR="009F44C0" w:rsidRPr="009F44C0">
        <w:t xml:space="preserve">. Traits: plant yield (PY), foliage maturity (FM), specific gravity (SG), dry matter (DM), skin texture (ST), </w:t>
      </w:r>
      <w:r w:rsidR="002F6597">
        <w:t xml:space="preserve">and </w:t>
      </w:r>
      <w:r w:rsidR="009F44C0" w:rsidRPr="009F44C0">
        <w:t>internal heat necrosis</w:t>
      </w:r>
      <w:r w:rsidR="002F6597">
        <w:t xml:space="preserve"> </w:t>
      </w:r>
      <w:r w:rsidR="009F44C0" w:rsidRPr="009F44C0">
        <w:t>severity (NS) and intensity (NI)</w:t>
      </w:r>
      <w:r w:rsidRPr="009F44C0">
        <w:t>. (</w:t>
      </w:r>
      <w:r w:rsidRPr="00895C29">
        <w:t>PDF)</w:t>
      </w:r>
      <w:r w:rsidR="00895C29" w:rsidRPr="00895C29">
        <w:t xml:space="preserve"> </w:t>
      </w:r>
      <w:r w:rsidR="00D82FB8" w:rsidRPr="00D82FB8">
        <w:br w:type="page"/>
      </w:r>
    </w:p>
    <w:p w14:paraId="4C07AC9F" w14:textId="093F1728" w:rsidR="00D82FB8" w:rsidRDefault="008F6F07" w:rsidP="00D82FB8">
      <w:pPr>
        <w:pStyle w:val="Caption"/>
        <w:keepLines/>
        <w:rPr>
          <w:b/>
        </w:rPr>
      </w:pPr>
      <w:del w:id="147" w:author="Marcelo Mollinari" w:date="2020-07-19T22:20:00Z">
        <w:r w:rsidDel="00BB20D7">
          <w:rPr>
            <w:noProof/>
          </w:rPr>
          <w:lastRenderedPageBreak/>
          <w:drawing>
            <wp:inline distT="0" distB="0" distL="0" distR="0" wp14:anchorId="385B16FF" wp14:editId="3BB2D5DC">
              <wp:extent cx="6208395" cy="4137660"/>
              <wp:effectExtent l="0" t="0" r="190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08395" cy="4137660"/>
                      </a:xfrm>
                      <a:prstGeom prst="rect">
                        <a:avLst/>
                      </a:prstGeom>
                      <a:noFill/>
                      <a:ln>
                        <a:noFill/>
                      </a:ln>
                    </pic:spPr>
                  </pic:pic>
                </a:graphicData>
              </a:graphic>
            </wp:inline>
          </w:drawing>
        </w:r>
      </w:del>
      <w:ins w:id="148" w:author="Marcelo Mollinari" w:date="2020-07-19T22:23:00Z">
        <w:r w:rsidR="00534D44">
          <w:rPr>
            <w:b/>
            <w:noProof/>
          </w:rPr>
          <w:drawing>
            <wp:inline distT="0" distB="0" distL="0" distR="0" wp14:anchorId="546812C7" wp14:editId="2957590C">
              <wp:extent cx="6208395" cy="4138930"/>
              <wp:effectExtent l="0" t="0" r="1905" b="1270"/>
              <wp:docPr id="10" name="Picture 10" descr="A picture containing curt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urtai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08395" cy="4138930"/>
                      </a:xfrm>
                      <a:prstGeom prst="rect">
                        <a:avLst/>
                      </a:prstGeom>
                    </pic:spPr>
                  </pic:pic>
                </a:graphicData>
              </a:graphic>
            </wp:inline>
          </w:drawing>
        </w:r>
      </w:ins>
    </w:p>
    <w:p w14:paraId="42E54470" w14:textId="435237E0" w:rsidR="00D82FB8" w:rsidRPr="00D82FB8" w:rsidRDefault="00D82FB8" w:rsidP="00D82FB8">
      <w:pPr>
        <w:pStyle w:val="Caption"/>
        <w:keepLines/>
      </w:pPr>
      <w:bookmarkStart w:id="149" w:name="_Ref45228523"/>
      <w:r w:rsidRPr="00895C29">
        <w:rPr>
          <w:b/>
        </w:rPr>
        <w:t>Supplementary Figure S</w:t>
      </w:r>
      <w:r w:rsidRPr="00895C29">
        <w:rPr>
          <w:b/>
        </w:rPr>
        <w:fldChar w:fldCharType="begin"/>
      </w:r>
      <w:r w:rsidRPr="00895C29">
        <w:rPr>
          <w:b/>
        </w:rPr>
        <w:instrText xml:space="preserve"> SEQ Supplementary_Figure_S \* ARABIC </w:instrText>
      </w:r>
      <w:r w:rsidRPr="00895C29">
        <w:rPr>
          <w:b/>
        </w:rPr>
        <w:fldChar w:fldCharType="separate"/>
      </w:r>
      <w:r>
        <w:rPr>
          <w:b/>
          <w:noProof/>
        </w:rPr>
        <w:t>2</w:t>
      </w:r>
      <w:r w:rsidRPr="00895C29">
        <w:rPr>
          <w:b/>
        </w:rPr>
        <w:fldChar w:fldCharType="end"/>
      </w:r>
      <w:bookmarkEnd w:id="149"/>
      <w:r w:rsidRPr="00895C29">
        <w:rPr>
          <w:b/>
        </w:rPr>
        <w:t>.</w:t>
      </w:r>
      <w:r w:rsidRPr="00895C29">
        <w:t xml:space="preserve"> </w:t>
      </w:r>
      <w:r>
        <w:t>Filtered data used to build the B2721 population map</w:t>
      </w:r>
      <w:r w:rsidR="001A248C">
        <w:t>:</w:t>
      </w:r>
      <w:r>
        <w:t xml:space="preserve"> </w:t>
      </w:r>
      <w:r w:rsidR="001A248C">
        <w:t>4</w:t>
      </w:r>
      <w:ins w:id="150" w:author="Marcelo Mollinari" w:date="2020-07-19T22:23:00Z">
        <w:r w:rsidR="00534D44">
          <w:t>812</w:t>
        </w:r>
      </w:ins>
      <w:del w:id="151" w:author="Marcelo Mollinari" w:date="2020-07-19T22:23:00Z">
        <w:r w:rsidR="001A248C" w:rsidDel="00534D44">
          <w:delText>977</w:delText>
        </w:r>
      </w:del>
      <w:r w:rsidR="001A248C">
        <w:t xml:space="preserve"> SNPs scored in </w:t>
      </w:r>
      <w:r>
        <w:t>156 individual</w:t>
      </w:r>
      <w:r w:rsidR="001A248C">
        <w:t>s</w:t>
      </w:r>
      <w:r>
        <w:t xml:space="preserve">. The </w:t>
      </w:r>
      <w:proofErr w:type="spellStart"/>
      <w:r>
        <w:t>barplot</w:t>
      </w:r>
      <w:proofErr w:type="spellEnd"/>
      <w:r>
        <w:t xml:space="preserve"> indicates the dosage combinations for all markers: 1-0 indicates 0 doses for parent </w:t>
      </w:r>
      <w:r w:rsidR="001A248C">
        <w:t>‘</w:t>
      </w:r>
      <w:r>
        <w:t>Atlantic</w:t>
      </w:r>
      <w:r w:rsidR="001A248C">
        <w:t>’</w:t>
      </w:r>
      <w:r>
        <w:t xml:space="preserve"> and 1 dose for parent B1829</w:t>
      </w:r>
      <w:r w:rsidR="009468E6">
        <w:t>-5</w:t>
      </w:r>
      <w:r>
        <w:t xml:space="preserve">, and so on. The blue dots indicate the </w:t>
      </w:r>
      <m:oMath>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r>
          <w:rPr>
            <w:rFonts w:ascii="Cambria Math" w:hAnsi="Cambria Math"/>
          </w:rPr>
          <m:t>(P</m:t>
        </m:r>
        <m:r>
          <w:rPr>
            <w:rFonts w:ascii="Cambria Math" w:eastAsiaTheme="minorEastAsia" w:hAnsi="Cambria Math"/>
          </w:rPr>
          <m:t>)</m:t>
        </m:r>
      </m:oMath>
      <w:r>
        <w:t xml:space="preserve"> for a chi-square test of segregation distortion under Mendelian inheritance. The colored panel indicates the distribution of the dosages in the population.</w:t>
      </w:r>
      <w:r w:rsidRPr="009F44C0">
        <w:t xml:space="preserve"> </w:t>
      </w:r>
      <w:del w:id="152" w:author="Marcelo Mollinari" w:date="2020-07-19T22:32:00Z">
        <w:r w:rsidRPr="009F44C0" w:rsidDel="00C47553">
          <w:delText>(</w:delText>
        </w:r>
        <w:r w:rsidRPr="00895C29" w:rsidDel="00C47553">
          <w:delText xml:space="preserve">PDF) </w:delText>
        </w:r>
      </w:del>
      <w:r w:rsidRPr="00D82FB8">
        <w:br w:type="page"/>
      </w:r>
    </w:p>
    <w:p w14:paraId="3156B1C8" w14:textId="12A8B374" w:rsidR="0095422D" w:rsidRDefault="0095422D" w:rsidP="00FE2E90">
      <w:pPr>
        <w:keepNext/>
        <w:keepLines/>
        <w:jc w:val="center"/>
        <w:rPr>
          <w:b/>
          <w:bCs/>
        </w:rPr>
      </w:pPr>
    </w:p>
    <w:p w14:paraId="3110262B" w14:textId="599C33CA" w:rsidR="008F6F07" w:rsidRDefault="00185C54" w:rsidP="00FE2E90">
      <w:pPr>
        <w:keepNext/>
        <w:keepLines/>
        <w:jc w:val="center"/>
        <w:rPr>
          <w:b/>
          <w:bCs/>
        </w:rPr>
      </w:pPr>
      <w:del w:id="153" w:author="Marcelo Mollinari" w:date="2020-07-20T11:32:00Z">
        <w:r w:rsidDel="009E3E7C">
          <w:rPr>
            <w:noProof/>
          </w:rPr>
          <w:drawing>
            <wp:inline distT="0" distB="0" distL="0" distR="0" wp14:anchorId="00F09D97" wp14:editId="21499473">
              <wp:extent cx="6183187" cy="4007003"/>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t="16960" r="7019" b="2701"/>
                      <a:stretch/>
                    </pic:blipFill>
                    <pic:spPr bwMode="auto">
                      <a:xfrm>
                        <a:off x="0" y="0"/>
                        <a:ext cx="6197804" cy="4016475"/>
                      </a:xfrm>
                      <a:prstGeom prst="rect">
                        <a:avLst/>
                      </a:prstGeom>
                      <a:noFill/>
                      <a:ln>
                        <a:noFill/>
                      </a:ln>
                      <a:extLst>
                        <a:ext uri="{53640926-AAD7-44D8-BBD7-CCE9431645EC}">
                          <a14:shadowObscured xmlns:a14="http://schemas.microsoft.com/office/drawing/2010/main"/>
                        </a:ext>
                      </a:extLst>
                    </pic:spPr>
                  </pic:pic>
                </a:graphicData>
              </a:graphic>
            </wp:inline>
          </w:drawing>
        </w:r>
      </w:del>
      <w:ins w:id="154" w:author="Marcelo Mollinari" w:date="2020-07-20T11:32:00Z">
        <w:r w:rsidR="009E3E7C">
          <w:rPr>
            <w:b/>
            <w:bCs/>
            <w:noProof/>
          </w:rPr>
          <w:drawing>
            <wp:inline distT="0" distB="0" distL="0" distR="0" wp14:anchorId="587BBE0C" wp14:editId="15FD5C75">
              <wp:extent cx="6207881" cy="5058561"/>
              <wp:effectExtent l="0" t="0" r="254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rotWithShape="1">
                      <a:blip r:embed="rId25" cstate="print">
                        <a:extLst>
                          <a:ext uri="{28A0092B-C50C-407E-A947-70E740481C1C}">
                            <a14:useLocalDpi xmlns:a14="http://schemas.microsoft.com/office/drawing/2010/main" val="0"/>
                          </a:ext>
                        </a:extLst>
                      </a:blip>
                      <a:srcRect t="16215" b="2299"/>
                      <a:stretch/>
                    </pic:blipFill>
                    <pic:spPr bwMode="auto">
                      <a:xfrm>
                        <a:off x="0" y="0"/>
                        <a:ext cx="6208395" cy="5058980"/>
                      </a:xfrm>
                      <a:prstGeom prst="rect">
                        <a:avLst/>
                      </a:prstGeom>
                      <a:ln>
                        <a:noFill/>
                      </a:ln>
                      <a:extLst>
                        <a:ext uri="{53640926-AAD7-44D8-BBD7-CCE9431645EC}">
                          <a14:shadowObscured xmlns:a14="http://schemas.microsoft.com/office/drawing/2010/main"/>
                        </a:ext>
                      </a:extLst>
                    </pic:spPr>
                  </pic:pic>
                </a:graphicData>
              </a:graphic>
            </wp:inline>
          </w:drawing>
        </w:r>
      </w:ins>
    </w:p>
    <w:p w14:paraId="5B721137" w14:textId="06D313EF" w:rsidR="00D82FB8" w:rsidRDefault="00D82FB8" w:rsidP="00D82FB8">
      <w:pPr>
        <w:pStyle w:val="Caption"/>
        <w:rPr>
          <w:b/>
          <w:bCs w:val="0"/>
        </w:rPr>
      </w:pPr>
      <w:bookmarkStart w:id="155" w:name="_Ref45228417"/>
      <w:r w:rsidRPr="0095422D">
        <w:rPr>
          <w:b/>
          <w:bCs w:val="0"/>
        </w:rPr>
        <w:t>Supplementary Figure S</w:t>
      </w:r>
      <w:r w:rsidRPr="0095422D">
        <w:rPr>
          <w:b/>
          <w:bCs w:val="0"/>
        </w:rPr>
        <w:fldChar w:fldCharType="begin"/>
      </w:r>
      <w:r w:rsidRPr="0095422D">
        <w:rPr>
          <w:b/>
          <w:bCs w:val="0"/>
        </w:rPr>
        <w:instrText xml:space="preserve"> SEQ Supplementary_Figure_S \* ARABIC </w:instrText>
      </w:r>
      <w:r w:rsidRPr="0095422D">
        <w:rPr>
          <w:b/>
          <w:bCs w:val="0"/>
        </w:rPr>
        <w:fldChar w:fldCharType="separate"/>
      </w:r>
      <w:r>
        <w:rPr>
          <w:b/>
          <w:bCs w:val="0"/>
          <w:noProof/>
        </w:rPr>
        <w:t>3</w:t>
      </w:r>
      <w:r w:rsidRPr="0095422D">
        <w:rPr>
          <w:b/>
          <w:bCs w:val="0"/>
        </w:rPr>
        <w:fldChar w:fldCharType="end"/>
      </w:r>
      <w:bookmarkEnd w:id="155"/>
      <w:r w:rsidRPr="0095422D">
        <w:rPr>
          <w:b/>
          <w:bCs w:val="0"/>
        </w:rPr>
        <w:t>.</w:t>
      </w:r>
      <w:r w:rsidRPr="0095422D">
        <w:t xml:space="preserve"> </w:t>
      </w:r>
      <w:r>
        <w:t>Genetic map of the B2721 population</w:t>
      </w:r>
      <w:r w:rsidR="001A248C">
        <w:t>, with black vertical lines representing SNPs in their respective positions</w:t>
      </w:r>
      <w:r>
        <w:t xml:space="preserve">. (PDF) </w:t>
      </w:r>
      <w:r>
        <w:rPr>
          <w:b/>
          <w:bCs w:val="0"/>
        </w:rPr>
        <w:br w:type="page"/>
      </w:r>
    </w:p>
    <w:p w14:paraId="74C02F20" w14:textId="5E130922" w:rsidR="00D82FB8" w:rsidRDefault="00185C54" w:rsidP="00D82FB8">
      <w:pPr>
        <w:pStyle w:val="Caption"/>
        <w:rPr>
          <w:b/>
          <w:bCs w:val="0"/>
        </w:rPr>
      </w:pPr>
      <w:del w:id="156" w:author="Marcelo Mollinari" w:date="2020-07-20T11:38:00Z">
        <w:r w:rsidDel="0003111E">
          <w:rPr>
            <w:noProof/>
          </w:rPr>
          <w:lastRenderedPageBreak/>
          <w:drawing>
            <wp:inline distT="0" distB="0" distL="0" distR="0" wp14:anchorId="668A0028" wp14:editId="67C1A9D5">
              <wp:extent cx="6208395" cy="53213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08395" cy="5321300"/>
                      </a:xfrm>
                      <a:prstGeom prst="rect">
                        <a:avLst/>
                      </a:prstGeom>
                      <a:noFill/>
                      <a:ln>
                        <a:noFill/>
                      </a:ln>
                    </pic:spPr>
                  </pic:pic>
                </a:graphicData>
              </a:graphic>
            </wp:inline>
          </w:drawing>
        </w:r>
      </w:del>
      <w:ins w:id="157" w:author="Marcelo Mollinari" w:date="2020-07-20T11:39:00Z">
        <w:r w:rsidR="00FC18F7">
          <w:rPr>
            <w:b/>
            <w:bCs w:val="0"/>
            <w:noProof/>
          </w:rPr>
          <w:drawing>
            <wp:inline distT="0" distB="0" distL="0" distR="0" wp14:anchorId="1B524594" wp14:editId="67A6FEDD">
              <wp:extent cx="6208395" cy="5380355"/>
              <wp:effectExtent l="0" t="0" r="1905" b="4445"/>
              <wp:docPr id="23" name="Picture 2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close up of a map&#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208395" cy="5380355"/>
                      </a:xfrm>
                      <a:prstGeom prst="rect">
                        <a:avLst/>
                      </a:prstGeom>
                    </pic:spPr>
                  </pic:pic>
                </a:graphicData>
              </a:graphic>
            </wp:inline>
          </w:drawing>
        </w:r>
      </w:ins>
    </w:p>
    <w:p w14:paraId="1E4882ED" w14:textId="627A3C61" w:rsidR="00D82FB8" w:rsidRDefault="00D82FB8" w:rsidP="00D82FB8">
      <w:pPr>
        <w:pStyle w:val="Caption"/>
        <w:rPr>
          <w:b/>
          <w:bCs w:val="0"/>
        </w:rPr>
      </w:pPr>
      <w:bookmarkStart w:id="158" w:name="_Ref45228758"/>
      <w:r w:rsidRPr="0095422D">
        <w:rPr>
          <w:b/>
          <w:bCs w:val="0"/>
        </w:rPr>
        <w:t>Supplementary Figure S</w:t>
      </w:r>
      <w:r w:rsidRPr="0095422D">
        <w:rPr>
          <w:b/>
          <w:bCs w:val="0"/>
        </w:rPr>
        <w:fldChar w:fldCharType="begin"/>
      </w:r>
      <w:r w:rsidRPr="0095422D">
        <w:rPr>
          <w:b/>
          <w:bCs w:val="0"/>
        </w:rPr>
        <w:instrText xml:space="preserve"> SEQ Supplementary_Figure_S \* ARABIC </w:instrText>
      </w:r>
      <w:r w:rsidRPr="0095422D">
        <w:rPr>
          <w:b/>
          <w:bCs w:val="0"/>
        </w:rPr>
        <w:fldChar w:fldCharType="separate"/>
      </w:r>
      <w:r>
        <w:rPr>
          <w:b/>
          <w:bCs w:val="0"/>
          <w:noProof/>
        </w:rPr>
        <w:t>4</w:t>
      </w:r>
      <w:r w:rsidRPr="0095422D">
        <w:rPr>
          <w:b/>
          <w:bCs w:val="0"/>
        </w:rPr>
        <w:fldChar w:fldCharType="end"/>
      </w:r>
      <w:bookmarkEnd w:id="158"/>
      <w:r w:rsidRPr="0095422D">
        <w:rPr>
          <w:b/>
          <w:bCs w:val="0"/>
        </w:rPr>
        <w:t>.</w:t>
      </w:r>
      <w:r w:rsidRPr="0095422D">
        <w:t xml:space="preserve"> </w:t>
      </w:r>
      <w:r>
        <w:t>S</w:t>
      </w:r>
      <w:r w:rsidRPr="0095422D">
        <w:t xml:space="preserve">catterplots of the </w:t>
      </w:r>
      <w:r>
        <w:t xml:space="preserve">B2721 genetic </w:t>
      </w:r>
      <w:r w:rsidRPr="0095422D">
        <w:t xml:space="preserve">map </w:t>
      </w:r>
      <w:r w:rsidR="001A248C">
        <w:t xml:space="preserve">(in </w:t>
      </w:r>
      <w:proofErr w:type="spellStart"/>
      <w:r w:rsidR="001A248C">
        <w:t>centiMorgans</w:t>
      </w:r>
      <w:proofErr w:type="spellEnd"/>
      <w:r w:rsidR="001A248C">
        <w:t xml:space="preserve">, cM) </w:t>
      </w:r>
      <w:r w:rsidRPr="0095422D">
        <w:t>v</w:t>
      </w:r>
      <w:r w:rsidR="001B1E8B">
        <w:t>ersus</w:t>
      </w:r>
      <w:r w:rsidRPr="0095422D">
        <w:t xml:space="preserve"> </w:t>
      </w:r>
      <w:r w:rsidRPr="00D82FB8">
        <w:rPr>
          <w:i/>
          <w:iCs/>
        </w:rPr>
        <w:t>Solanum tuberosum</w:t>
      </w:r>
      <w:r>
        <w:t xml:space="preserve"> v. 4.03 </w:t>
      </w:r>
      <w:r w:rsidRPr="0095422D">
        <w:t>reference genome</w:t>
      </w:r>
      <w:r w:rsidR="001A248C">
        <w:t xml:space="preserve"> (in mega base pairs, </w:t>
      </w:r>
      <w:proofErr w:type="spellStart"/>
      <w:r w:rsidR="001A248C">
        <w:t>Mbp</w:t>
      </w:r>
      <w:proofErr w:type="spellEnd"/>
      <w:r w:rsidR="001A248C">
        <w:t>)</w:t>
      </w:r>
      <w:r>
        <w:t xml:space="preserve">. (PDF) </w:t>
      </w:r>
      <w:r>
        <w:rPr>
          <w:b/>
          <w:bCs w:val="0"/>
        </w:rPr>
        <w:br w:type="page"/>
      </w:r>
    </w:p>
    <w:p w14:paraId="7FE123FA" w14:textId="08ECFF5B" w:rsidR="00185C54" w:rsidRPr="00446EA2" w:rsidRDefault="00185C54" w:rsidP="00446EA2">
      <w:pPr>
        <w:pStyle w:val="NoSpacing"/>
      </w:pPr>
      <w:del w:id="159" w:author="Marcelo Mollinari" w:date="2020-07-20T12:38:00Z">
        <w:r w:rsidDel="000F7AD1">
          <w:rPr>
            <w:noProof/>
          </w:rPr>
          <w:lastRenderedPageBreak/>
          <w:drawing>
            <wp:inline distT="0" distB="0" distL="0" distR="0" wp14:anchorId="57A5076E" wp14:editId="6DDE74A4">
              <wp:extent cx="6208395" cy="41389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208395" cy="4138930"/>
                      </a:xfrm>
                      <a:prstGeom prst="rect">
                        <a:avLst/>
                      </a:prstGeom>
                      <a:noFill/>
                      <a:ln>
                        <a:noFill/>
                      </a:ln>
                    </pic:spPr>
                  </pic:pic>
                </a:graphicData>
              </a:graphic>
            </wp:inline>
          </w:drawing>
        </w:r>
      </w:del>
      <w:ins w:id="160" w:author="Marcelo Mollinari" w:date="2020-07-20T12:39:00Z">
        <w:r w:rsidR="00257940">
          <w:rPr>
            <w:noProof/>
          </w:rPr>
          <w:drawing>
            <wp:inline distT="0" distB="0" distL="0" distR="0" wp14:anchorId="070D0DC5" wp14:editId="666E7E42">
              <wp:extent cx="6208395" cy="4138930"/>
              <wp:effectExtent l="0" t="0" r="1905" b="127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08395" cy="4138930"/>
                      </a:xfrm>
                      <a:prstGeom prst="rect">
                        <a:avLst/>
                      </a:prstGeom>
                    </pic:spPr>
                  </pic:pic>
                </a:graphicData>
              </a:graphic>
            </wp:inline>
          </w:drawing>
        </w:r>
      </w:ins>
    </w:p>
    <w:p w14:paraId="0BE1510F" w14:textId="21A3D24A" w:rsidR="00D82FB8" w:rsidRDefault="00D82FB8" w:rsidP="00D82FB8">
      <w:pPr>
        <w:pStyle w:val="Caption"/>
        <w:rPr>
          <w:b/>
          <w:bCs w:val="0"/>
        </w:rPr>
      </w:pPr>
      <w:bookmarkStart w:id="161" w:name="_Ref45228790"/>
      <w:bookmarkStart w:id="162" w:name="_Ref45380606"/>
      <w:r w:rsidRPr="0095422D">
        <w:rPr>
          <w:b/>
          <w:bCs w:val="0"/>
        </w:rPr>
        <w:t>Supplementary Figure S</w:t>
      </w:r>
      <w:r w:rsidRPr="0095422D">
        <w:rPr>
          <w:b/>
          <w:bCs w:val="0"/>
        </w:rPr>
        <w:fldChar w:fldCharType="begin"/>
      </w:r>
      <w:r w:rsidRPr="0095422D">
        <w:rPr>
          <w:b/>
          <w:bCs w:val="0"/>
        </w:rPr>
        <w:instrText xml:space="preserve"> SEQ Supplementary_Figure_S \* ARABIC </w:instrText>
      </w:r>
      <w:r w:rsidRPr="0095422D">
        <w:rPr>
          <w:b/>
          <w:bCs w:val="0"/>
        </w:rPr>
        <w:fldChar w:fldCharType="separate"/>
      </w:r>
      <w:r>
        <w:rPr>
          <w:b/>
          <w:bCs w:val="0"/>
          <w:noProof/>
        </w:rPr>
        <w:t>5</w:t>
      </w:r>
      <w:r w:rsidRPr="0095422D">
        <w:rPr>
          <w:b/>
          <w:bCs w:val="0"/>
        </w:rPr>
        <w:fldChar w:fldCharType="end"/>
      </w:r>
      <w:bookmarkEnd w:id="161"/>
      <w:r w:rsidRPr="0095422D">
        <w:rPr>
          <w:b/>
          <w:bCs w:val="0"/>
        </w:rPr>
        <w:t>.</w:t>
      </w:r>
      <w:r w:rsidRPr="0095422D">
        <w:t xml:space="preserve"> </w:t>
      </w:r>
      <w:r w:rsidR="00AF1F16">
        <w:t>Homolog p</w:t>
      </w:r>
      <w:r w:rsidR="00490AD8">
        <w:t xml:space="preserve">airing </w:t>
      </w:r>
      <w:r w:rsidR="00AF1F16">
        <w:t>assessment</w:t>
      </w:r>
      <w:r w:rsidR="00490AD8">
        <w:t xml:space="preserve"> in B2721 mapping population. (A) P</w:t>
      </w:r>
      <w:r w:rsidRPr="00D82FB8">
        <w:t>robabilistic pairing profiles</w:t>
      </w:r>
      <w:r w:rsidR="00490AD8">
        <w:t>, where</w:t>
      </w:r>
      <w:r w:rsidRPr="00D82FB8">
        <w:t xml:space="preserve"> </w:t>
      </w:r>
      <w:r w:rsidR="00490AD8">
        <w:t>parental</w:t>
      </w:r>
      <w:r w:rsidRPr="00D82FB8">
        <w:t xml:space="preserve"> </w:t>
      </w:r>
      <w:r w:rsidR="00490AD8">
        <w:t xml:space="preserve">homologs (‘Atlantic’ = </w:t>
      </w:r>
      <w:r w:rsidRPr="009A2C9C">
        <w:rPr>
          <w:i/>
          <w:iCs/>
        </w:rPr>
        <w:t>a</w:t>
      </w:r>
      <w:r w:rsidR="00490AD8">
        <w:t xml:space="preserve"> through </w:t>
      </w:r>
      <w:r w:rsidRPr="009A2C9C">
        <w:rPr>
          <w:i/>
          <w:iCs/>
        </w:rPr>
        <w:t>d</w:t>
      </w:r>
      <w:r w:rsidR="00490AD8" w:rsidRPr="00490AD8">
        <w:t>, B1829-5</w:t>
      </w:r>
      <w:r w:rsidR="00490AD8">
        <w:t xml:space="preserve"> = </w:t>
      </w:r>
      <w:r w:rsidR="00490AD8" w:rsidRPr="00490AD8">
        <w:rPr>
          <w:i/>
          <w:iCs/>
        </w:rPr>
        <w:t>e</w:t>
      </w:r>
      <w:r w:rsidR="00490AD8">
        <w:t xml:space="preserve"> through </w:t>
      </w:r>
      <w:r w:rsidR="00490AD8" w:rsidRPr="00490AD8">
        <w:rPr>
          <w:i/>
          <w:iCs/>
        </w:rPr>
        <w:t>f</w:t>
      </w:r>
      <w:r w:rsidR="00490AD8" w:rsidRPr="00490AD8">
        <w:t>)</w:t>
      </w:r>
      <w:r w:rsidR="00490AD8">
        <w:t xml:space="preserve"> are paired according to the following</w:t>
      </w:r>
      <w:r w:rsidRPr="00D82FB8">
        <w:t xml:space="preserve"> notation</w:t>
      </w:r>
      <w:r w:rsidR="00490AD8">
        <w:t>:</w:t>
      </w:r>
      <w:r w:rsidR="0032172A">
        <w:t xml:space="preserve"> e.g.</w:t>
      </w:r>
      <w:r w:rsidRPr="00D82FB8">
        <w:t xml:space="preserve"> </w:t>
      </w:r>
      <w:r w:rsidRPr="009A2C9C">
        <w:rPr>
          <w:i/>
          <w:iCs/>
        </w:rPr>
        <w:t>ab</w:t>
      </w:r>
      <w:r w:rsidRPr="00D82FB8">
        <w:t>/</w:t>
      </w:r>
      <w:r w:rsidRPr="009A2C9C">
        <w:rPr>
          <w:i/>
          <w:iCs/>
        </w:rPr>
        <w:t>cd</w:t>
      </w:r>
      <w:r w:rsidRPr="00D82FB8">
        <w:t xml:space="preserve"> </w:t>
      </w:r>
      <w:r w:rsidR="00490AD8">
        <w:t>where</w:t>
      </w:r>
      <w:r w:rsidRPr="00D82FB8">
        <w:t xml:space="preserve"> homolog </w:t>
      </w:r>
      <w:r w:rsidRPr="009A2C9C">
        <w:rPr>
          <w:i/>
          <w:iCs/>
        </w:rPr>
        <w:t>a</w:t>
      </w:r>
      <w:r w:rsidRPr="00D82FB8">
        <w:t xml:space="preserve"> paired with </w:t>
      </w:r>
      <w:r w:rsidRPr="009A2C9C">
        <w:rPr>
          <w:i/>
          <w:iCs/>
        </w:rPr>
        <w:t>b</w:t>
      </w:r>
      <w:r w:rsidRPr="00D82FB8">
        <w:t xml:space="preserve">, and </w:t>
      </w:r>
      <w:r w:rsidRPr="009A2C9C">
        <w:rPr>
          <w:i/>
          <w:iCs/>
        </w:rPr>
        <w:t>c</w:t>
      </w:r>
      <w:r w:rsidRPr="00D82FB8">
        <w:t xml:space="preserve"> paired with </w:t>
      </w:r>
      <w:r w:rsidRPr="009A2C9C">
        <w:rPr>
          <w:i/>
          <w:iCs/>
        </w:rPr>
        <w:t>d</w:t>
      </w:r>
      <w:r w:rsidRPr="00D82FB8">
        <w:t>. The dashed line is the expected probability under random pairing (</w:t>
      </w:r>
      <w:r w:rsidR="009A2C9C">
        <w:t>1/3</w:t>
      </w:r>
      <w:r w:rsidRPr="00D82FB8">
        <w:t xml:space="preserve">). </w:t>
      </w:r>
      <w:r w:rsidR="00490AD8">
        <w:t xml:space="preserve">(B) </w:t>
      </w:r>
      <m:oMath>
        <m:r>
          <w:rPr>
            <w:rFonts w:ascii="Cambria Math" w:hAnsi="Cambria Math"/>
          </w:rPr>
          <m:t>P</m:t>
        </m:r>
      </m:oMath>
      <w:r w:rsidR="009A2C9C">
        <w:t>-</w:t>
      </w:r>
      <w:r w:rsidRPr="00D82FB8">
        <w:t>values associated to the chi-square test with the null hypothesis that all pairing configurations have the same probability.</w:t>
      </w:r>
      <w:r w:rsidR="001A248C">
        <w:t xml:space="preserve"> </w:t>
      </w:r>
      <w:r w:rsidR="005304C0">
        <w:t xml:space="preserve">The dashed line represents </w:t>
      </w:r>
      <m:oMath>
        <m:r>
          <w:rPr>
            <w:rFonts w:ascii="Cambria Math" w:hAnsi="Cambria Math"/>
          </w:rPr>
          <m:t>P=0.01</m:t>
        </m:r>
      </m:oMath>
      <w:r w:rsidR="005304C0">
        <w:rPr>
          <w:rFonts w:eastAsiaTheme="minorEastAsia"/>
        </w:rPr>
        <w:t>.</w:t>
      </w:r>
      <w:del w:id="163" w:author="Marcelo Mollinari" w:date="2020-07-20T12:39:00Z">
        <w:r w:rsidR="005304C0" w:rsidDel="00FB579F">
          <w:rPr>
            <w:rFonts w:eastAsiaTheme="minorEastAsia"/>
          </w:rPr>
          <w:delText xml:space="preserve"> </w:delText>
        </w:r>
        <w:r w:rsidDel="00FB579F">
          <w:delText>(PDF)</w:delText>
        </w:r>
        <w:bookmarkEnd w:id="162"/>
        <w:r w:rsidDel="00FB579F">
          <w:delText xml:space="preserve"> </w:delText>
        </w:r>
      </w:del>
      <w:r>
        <w:rPr>
          <w:b/>
          <w:bCs w:val="0"/>
        </w:rPr>
        <w:br w:type="page"/>
      </w:r>
    </w:p>
    <w:p w14:paraId="50D8ECD4" w14:textId="04CC6BF8" w:rsidR="00895C29" w:rsidRDefault="00CF6CFC" w:rsidP="00FE2E90">
      <w:pPr>
        <w:keepNext/>
        <w:keepLines/>
        <w:jc w:val="center"/>
        <w:rPr>
          <w:b/>
          <w:bCs/>
        </w:rPr>
      </w:pPr>
      <w:r>
        <w:rPr>
          <w:b/>
          <w:bCs/>
          <w:noProof/>
        </w:rPr>
        <w:lastRenderedPageBreak/>
        <w:drawing>
          <wp:inline distT="0" distB="0" distL="0" distR="0" wp14:anchorId="171960A2" wp14:editId="5FF266F2">
            <wp:extent cx="4931664" cy="7397496"/>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1664" cy="7397496"/>
                    </a:xfrm>
                    <a:prstGeom prst="rect">
                      <a:avLst/>
                    </a:prstGeom>
                    <a:noFill/>
                    <a:ln>
                      <a:noFill/>
                    </a:ln>
                  </pic:spPr>
                </pic:pic>
              </a:graphicData>
            </a:graphic>
          </wp:inline>
        </w:drawing>
      </w:r>
    </w:p>
    <w:p w14:paraId="0FD30EEE" w14:textId="57777A02" w:rsidR="00895C29" w:rsidRPr="00D91B28" w:rsidRDefault="00895C29" w:rsidP="00FE2E90">
      <w:pPr>
        <w:pStyle w:val="Caption"/>
        <w:keepLines/>
      </w:pPr>
      <w:bookmarkStart w:id="164" w:name="_Ref30869459"/>
      <w:r w:rsidRPr="00D91B28">
        <w:rPr>
          <w:b/>
          <w:bCs w:val="0"/>
        </w:rPr>
        <w:t>Supplementary Figure S</w:t>
      </w:r>
      <w:r w:rsidR="005E4421" w:rsidRPr="00D91B28">
        <w:rPr>
          <w:b/>
          <w:bCs w:val="0"/>
        </w:rPr>
        <w:fldChar w:fldCharType="begin"/>
      </w:r>
      <w:r w:rsidR="005E4421" w:rsidRPr="00D91B28">
        <w:rPr>
          <w:b/>
          <w:bCs w:val="0"/>
        </w:rPr>
        <w:instrText xml:space="preserve"> SEQ Supplementary_Figure_S \* ARABIC </w:instrText>
      </w:r>
      <w:r w:rsidR="005E4421" w:rsidRPr="00D91B28">
        <w:rPr>
          <w:b/>
          <w:bCs w:val="0"/>
        </w:rPr>
        <w:fldChar w:fldCharType="separate"/>
      </w:r>
      <w:r w:rsidR="00222B04">
        <w:rPr>
          <w:b/>
          <w:bCs w:val="0"/>
          <w:noProof/>
        </w:rPr>
        <w:t>6</w:t>
      </w:r>
      <w:r w:rsidR="005E4421" w:rsidRPr="00D91B28">
        <w:rPr>
          <w:b/>
          <w:bCs w:val="0"/>
        </w:rPr>
        <w:fldChar w:fldCharType="end"/>
      </w:r>
      <w:bookmarkEnd w:id="164"/>
      <w:r w:rsidRPr="00D91B28">
        <w:rPr>
          <w:b/>
          <w:bCs w:val="0"/>
        </w:rPr>
        <w:t xml:space="preserve">. </w:t>
      </w:r>
      <w:r w:rsidR="00B35BAF" w:rsidRPr="00D91B28">
        <w:t xml:space="preserve">Logarithm of the </w:t>
      </w:r>
      <m:oMath>
        <m:r>
          <w:rPr>
            <w:rFonts w:ascii="Cambria Math" w:hAnsi="Cambria Math"/>
          </w:rPr>
          <m:t>P</m:t>
        </m:r>
      </m:oMath>
      <w:r w:rsidR="00B35BAF" w:rsidRPr="00D91B28">
        <w:t>-values [</w:t>
      </w:r>
      <m:oMath>
        <m:r>
          <w:rPr>
            <w:rFonts w:ascii="Cambria Math" w:hAnsi="Cambria Math"/>
          </w:rPr>
          <m:t>LOP=-</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ctrlPr>
                  <w:rPr>
                    <w:rFonts w:ascii="Cambria Math" w:hAnsi="Cambria Math"/>
                  </w:rPr>
                </m:ctrlPr>
              </m:sub>
            </m:sSub>
          </m:fName>
          <m:e>
            <m:r>
              <w:rPr>
                <w:rFonts w:ascii="Cambria Math" w:hAnsi="Cambria Math"/>
              </w:rPr>
              <m:t>(P)</m:t>
            </m:r>
          </m:e>
        </m:func>
      </m:oMath>
      <w:r w:rsidR="00B35BAF" w:rsidRPr="00D91B28">
        <w:rPr>
          <w:rFonts w:eastAsiaTheme="minorEastAsia"/>
        </w:rPr>
        <w:t>]</w:t>
      </w:r>
      <w:r w:rsidR="00B35BAF" w:rsidRPr="00D91B28">
        <w:t xml:space="preserve"> profile</w:t>
      </w:r>
      <w:r w:rsidR="006B128C" w:rsidRPr="00D91B28">
        <w:t>s</w:t>
      </w:r>
      <w:r w:rsidR="00B35BAF" w:rsidRPr="00D91B28">
        <w:t xml:space="preserve"> from </w:t>
      </w:r>
      <w:r w:rsidR="006B128C" w:rsidRPr="00D91B28">
        <w:t>random</w:t>
      </w:r>
      <w:r w:rsidR="00B35BAF" w:rsidRPr="00D91B28">
        <w:t xml:space="preserve">-effect </w:t>
      </w:r>
      <w:r w:rsidR="006B128C" w:rsidRPr="00D91B28">
        <w:t xml:space="preserve">multiple </w:t>
      </w:r>
      <w:r w:rsidR="00B35BAF" w:rsidRPr="00D91B28">
        <w:t>interval mapping (</w:t>
      </w:r>
      <w:r w:rsidR="006B128C" w:rsidRPr="00D91B28">
        <w:t>REM</w:t>
      </w:r>
      <w:r w:rsidR="00B35BAF" w:rsidRPr="00D91B28">
        <w:t xml:space="preserve">IM) for seven B2721 traits evaluated for four years (2006-8 and 2014). </w:t>
      </w:r>
      <w:r w:rsidR="00287B45" w:rsidRPr="00D91B28">
        <w:t>QTL peak locations</w:t>
      </w:r>
      <w:r w:rsidR="00287B45">
        <w:t xml:space="preserve"> are represented by t</w:t>
      </w:r>
      <w:r w:rsidR="00B35BAF" w:rsidRPr="00D91B28">
        <w:t xml:space="preserve">riangles </w:t>
      </w:r>
      <w:r w:rsidR="00287B45">
        <w:t xml:space="preserve">and their ~95% support intervals by </w:t>
      </w:r>
      <w:r w:rsidR="005F1C8A">
        <w:t xml:space="preserve">light-shaded </w:t>
      </w:r>
      <w:r w:rsidR="00287B45">
        <w:t>rectangles</w:t>
      </w:r>
      <w:r w:rsidR="00B35BAF" w:rsidRPr="00D91B28">
        <w:t>. Traits: plant yield (PY), foliage maturity (FM), specific gravity (SG), dry matter (DM), skin texture (ST),</w:t>
      </w:r>
      <w:r w:rsidR="002F6597">
        <w:t xml:space="preserve"> and</w:t>
      </w:r>
      <w:r w:rsidR="00B35BAF" w:rsidRPr="00D91B28">
        <w:t xml:space="preserve"> internal heat necrosis severity (NS) and intensity (NI).</w:t>
      </w:r>
      <w:r w:rsidRPr="00D91B28">
        <w:t xml:space="preserve"> </w:t>
      </w:r>
      <w:r w:rsidR="00095680">
        <w:t>(PDF)</w:t>
      </w:r>
      <w:r w:rsidRPr="00D91B28">
        <w:br w:type="page"/>
      </w:r>
    </w:p>
    <w:p w14:paraId="1862845B" w14:textId="0060316E" w:rsidR="00895C29" w:rsidRDefault="00CF6CFC" w:rsidP="00FE2E90">
      <w:pPr>
        <w:keepNext/>
        <w:keepLines/>
        <w:jc w:val="center"/>
        <w:rPr>
          <w:rFonts w:cs="Times New Roman"/>
          <w:szCs w:val="24"/>
        </w:rPr>
      </w:pPr>
      <w:r>
        <w:rPr>
          <w:noProof/>
        </w:rPr>
        <w:lastRenderedPageBreak/>
        <w:drawing>
          <wp:inline distT="0" distB="0" distL="0" distR="0" wp14:anchorId="76BE8055" wp14:editId="0D3FC41E">
            <wp:extent cx="4931664" cy="7397496"/>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31664" cy="7397496"/>
                    </a:xfrm>
                    <a:prstGeom prst="rect">
                      <a:avLst/>
                    </a:prstGeom>
                    <a:noFill/>
                    <a:ln>
                      <a:noFill/>
                    </a:ln>
                  </pic:spPr>
                </pic:pic>
              </a:graphicData>
            </a:graphic>
          </wp:inline>
        </w:drawing>
      </w:r>
    </w:p>
    <w:p w14:paraId="528E90C7" w14:textId="5878F32A" w:rsidR="00895C29" w:rsidRPr="00D91B28" w:rsidRDefault="00895C29" w:rsidP="00FE2E90">
      <w:pPr>
        <w:pStyle w:val="Caption"/>
        <w:keepLines/>
      </w:pPr>
      <w:bookmarkStart w:id="165" w:name="_Ref31360153"/>
      <w:r w:rsidRPr="00D91B28">
        <w:rPr>
          <w:b/>
          <w:bCs w:val="0"/>
        </w:rPr>
        <w:t>Supplementary Figure S</w:t>
      </w:r>
      <w:r w:rsidR="005E4421" w:rsidRPr="00D91B28">
        <w:rPr>
          <w:b/>
          <w:bCs w:val="0"/>
        </w:rPr>
        <w:fldChar w:fldCharType="begin"/>
      </w:r>
      <w:r w:rsidR="005E4421" w:rsidRPr="00D91B28">
        <w:rPr>
          <w:b/>
          <w:bCs w:val="0"/>
        </w:rPr>
        <w:instrText xml:space="preserve"> SEQ Supplementary_Figure_S \* ARABIC </w:instrText>
      </w:r>
      <w:r w:rsidR="005E4421" w:rsidRPr="00D91B28">
        <w:rPr>
          <w:b/>
          <w:bCs w:val="0"/>
        </w:rPr>
        <w:fldChar w:fldCharType="separate"/>
      </w:r>
      <w:r w:rsidR="00222B04">
        <w:rPr>
          <w:b/>
          <w:bCs w:val="0"/>
          <w:noProof/>
        </w:rPr>
        <w:t>7</w:t>
      </w:r>
      <w:r w:rsidR="005E4421" w:rsidRPr="00D91B28">
        <w:rPr>
          <w:b/>
          <w:bCs w:val="0"/>
          <w:noProof/>
        </w:rPr>
        <w:fldChar w:fldCharType="end"/>
      </w:r>
      <w:bookmarkEnd w:id="165"/>
      <w:r w:rsidRPr="00D91B28">
        <w:rPr>
          <w:b/>
          <w:bCs w:val="0"/>
        </w:rPr>
        <w:t xml:space="preserve">. </w:t>
      </w:r>
      <w:r w:rsidR="005653BA" w:rsidRPr="00D91B28">
        <w:t>Logarithm of the odds (LOD) profile</w:t>
      </w:r>
      <w:r w:rsidR="002F6597">
        <w:t>s</w:t>
      </w:r>
      <w:r w:rsidR="005653BA" w:rsidRPr="00D91B28">
        <w:t xml:space="preserve"> from fixed-effect interval mapping (FEIM) for seven B2721 traits evaluated for four years (2006-8 and 2014). </w:t>
      </w:r>
      <w:r w:rsidR="00287B45" w:rsidRPr="00D91B28">
        <w:t>QTL peak locations</w:t>
      </w:r>
      <w:r w:rsidR="00287B45">
        <w:t xml:space="preserve"> are represented by t</w:t>
      </w:r>
      <w:r w:rsidR="00287B45" w:rsidRPr="00D91B28">
        <w:t xml:space="preserve">riangles </w:t>
      </w:r>
      <w:r w:rsidR="00287B45">
        <w:t xml:space="preserve">and their ~95% support intervals by </w:t>
      </w:r>
      <w:r w:rsidR="005F1C8A">
        <w:t xml:space="preserve">light-shaded </w:t>
      </w:r>
      <w:r w:rsidR="00287B45">
        <w:t>rectangles. D</w:t>
      </w:r>
      <w:r w:rsidR="005653BA" w:rsidRPr="00D91B28">
        <w:t xml:space="preserve">ashed lines </w:t>
      </w:r>
      <w:r w:rsidR="005F1C8A">
        <w:t>denote</w:t>
      </w:r>
      <w:r w:rsidR="005653BA" w:rsidRPr="00D91B28">
        <w:t xml:space="preserve"> the permutation-based thresholds. Traits: plant yield (PY), foliage maturity (FM), specific gravity (SG), dry matter (DM), skin texture (ST), </w:t>
      </w:r>
      <w:r w:rsidR="002F6597">
        <w:t xml:space="preserve">and </w:t>
      </w:r>
      <w:r w:rsidR="005653BA" w:rsidRPr="00D91B28">
        <w:t>internal heat necrosis severity (NS) and</w:t>
      </w:r>
      <w:r w:rsidR="002F6597">
        <w:t xml:space="preserve"> </w:t>
      </w:r>
      <w:r w:rsidR="005653BA" w:rsidRPr="00D91B28">
        <w:t xml:space="preserve">intensity (NI). </w:t>
      </w:r>
      <w:r w:rsidR="00095680">
        <w:t>(PDF)</w:t>
      </w:r>
      <w:r w:rsidRPr="00D91B28">
        <w:br w:type="page"/>
      </w:r>
    </w:p>
    <w:p w14:paraId="119CF342" w14:textId="1675D4D4" w:rsidR="00895C29" w:rsidRDefault="00CF6CFC" w:rsidP="004E0A85">
      <w:pPr>
        <w:keepNext/>
        <w:keepLines/>
        <w:jc w:val="center"/>
        <w:rPr>
          <w:rFonts w:cs="Times New Roman"/>
          <w:szCs w:val="24"/>
        </w:rPr>
      </w:pPr>
      <w:r>
        <w:rPr>
          <w:noProof/>
        </w:rPr>
        <w:lastRenderedPageBreak/>
        <w:drawing>
          <wp:inline distT="0" distB="0" distL="0" distR="0" wp14:anchorId="79B26219" wp14:editId="45419C31">
            <wp:extent cx="6208395" cy="6208395"/>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208395" cy="6208395"/>
                    </a:xfrm>
                    <a:prstGeom prst="rect">
                      <a:avLst/>
                    </a:prstGeom>
                    <a:noFill/>
                    <a:ln>
                      <a:noFill/>
                    </a:ln>
                  </pic:spPr>
                </pic:pic>
              </a:graphicData>
            </a:graphic>
          </wp:inline>
        </w:drawing>
      </w:r>
    </w:p>
    <w:p w14:paraId="71D24152" w14:textId="7DD54043" w:rsidR="00BC5C74" w:rsidRDefault="00895C29" w:rsidP="004E0A85">
      <w:pPr>
        <w:pStyle w:val="Caption"/>
        <w:keepLines/>
      </w:pPr>
      <w:bookmarkStart w:id="166" w:name="_Ref31040540"/>
      <w:r w:rsidRPr="00D91B28">
        <w:rPr>
          <w:b/>
          <w:bCs w:val="0"/>
        </w:rPr>
        <w:t>Supplementary Figure S</w:t>
      </w:r>
      <w:r w:rsidR="005E4421" w:rsidRPr="00D91B28">
        <w:rPr>
          <w:b/>
          <w:bCs w:val="0"/>
        </w:rPr>
        <w:fldChar w:fldCharType="begin"/>
      </w:r>
      <w:r w:rsidR="005E4421" w:rsidRPr="00D91B28">
        <w:rPr>
          <w:b/>
          <w:bCs w:val="0"/>
        </w:rPr>
        <w:instrText xml:space="preserve"> SEQ Supplementary_Figure_S \* ARABIC </w:instrText>
      </w:r>
      <w:r w:rsidR="005E4421" w:rsidRPr="00D91B28">
        <w:rPr>
          <w:b/>
          <w:bCs w:val="0"/>
        </w:rPr>
        <w:fldChar w:fldCharType="separate"/>
      </w:r>
      <w:r w:rsidR="00222B04">
        <w:rPr>
          <w:b/>
          <w:bCs w:val="0"/>
          <w:noProof/>
        </w:rPr>
        <w:t>8</w:t>
      </w:r>
      <w:r w:rsidR="005E4421" w:rsidRPr="00D91B28">
        <w:rPr>
          <w:b/>
          <w:bCs w:val="0"/>
          <w:noProof/>
        </w:rPr>
        <w:fldChar w:fldCharType="end"/>
      </w:r>
      <w:bookmarkEnd w:id="166"/>
      <w:r w:rsidRPr="00D91B28">
        <w:rPr>
          <w:b/>
          <w:bCs w:val="0"/>
        </w:rPr>
        <w:t xml:space="preserve">. </w:t>
      </w:r>
      <w:r w:rsidR="001F209D" w:rsidRPr="00D91B28">
        <w:t>Correlations between adjusted means (upper diagonal) and QTL-based predicted means (lower diagonal) for B2721 traits</w:t>
      </w:r>
      <w:r w:rsidR="006B128C" w:rsidRPr="00D91B28">
        <w:t xml:space="preserve"> (only those with identified QTL)</w:t>
      </w:r>
      <w:r w:rsidR="00DC58AF">
        <w:t xml:space="preserve"> evaluated for four years (2006-8 and 2014)</w:t>
      </w:r>
      <w:r w:rsidR="001F209D" w:rsidRPr="00D91B28">
        <w:t>.</w:t>
      </w:r>
      <w:r w:rsidRPr="00D91B28">
        <w:t xml:space="preserve"> </w:t>
      </w:r>
      <w:r w:rsidR="00DC58AF" w:rsidRPr="00D91B28">
        <w:t xml:space="preserve">Traits: plant yield (PY), foliage maturity (FM), specific gravity (SG), dry matter (DM), skin texture (ST), </w:t>
      </w:r>
      <w:r w:rsidR="002F6597">
        <w:t xml:space="preserve">and </w:t>
      </w:r>
      <w:r w:rsidR="00DC58AF" w:rsidRPr="00D91B28">
        <w:t xml:space="preserve">internal heat necrosis </w:t>
      </w:r>
      <w:r w:rsidR="002F6597">
        <w:t xml:space="preserve">severity (NS) and </w:t>
      </w:r>
      <w:r w:rsidR="00DC58AF" w:rsidRPr="00D91B28">
        <w:t xml:space="preserve">intensity (NI). </w:t>
      </w:r>
      <w:r w:rsidR="00095680">
        <w:t>(PDF)</w:t>
      </w:r>
    </w:p>
    <w:p w14:paraId="2E7C51A0" w14:textId="77777777" w:rsidR="00BC5C74" w:rsidRDefault="00BC5C74" w:rsidP="00895C29">
      <w:pPr>
        <w:pStyle w:val="Caption"/>
      </w:pPr>
    </w:p>
    <w:p w14:paraId="15FF6C45" w14:textId="05E77A13" w:rsidR="00BC5C74" w:rsidRDefault="00E73E44" w:rsidP="007F03B8">
      <w:pPr>
        <w:pStyle w:val="Caption"/>
        <w:jc w:val="center"/>
      </w:pPr>
      <w:r>
        <w:rPr>
          <w:noProof/>
        </w:rPr>
        <w:lastRenderedPageBreak/>
        <w:drawing>
          <wp:inline distT="0" distB="0" distL="0" distR="0" wp14:anchorId="4E9A069C" wp14:editId="60C8ABC2">
            <wp:extent cx="6208395" cy="4944745"/>
            <wp:effectExtent l="0" t="0" r="1905"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08395" cy="4944745"/>
                    </a:xfrm>
                    <a:prstGeom prst="rect">
                      <a:avLst/>
                    </a:prstGeom>
                    <a:noFill/>
                    <a:ln>
                      <a:noFill/>
                    </a:ln>
                  </pic:spPr>
                </pic:pic>
              </a:graphicData>
            </a:graphic>
          </wp:inline>
        </w:drawing>
      </w:r>
    </w:p>
    <w:p w14:paraId="3223641A" w14:textId="7C2B92DE" w:rsidR="00BC5C74" w:rsidRPr="00BC5C74" w:rsidRDefault="004E0A85" w:rsidP="004E0A85">
      <w:pPr>
        <w:pStyle w:val="Caption"/>
      </w:pPr>
      <w:bookmarkStart w:id="167" w:name="_Ref31122937"/>
      <w:r w:rsidRPr="00D40D24">
        <w:rPr>
          <w:b/>
          <w:bCs w:val="0"/>
        </w:rPr>
        <w:t>Supplementary Figure S</w:t>
      </w:r>
      <w:r w:rsidRPr="00D40D24">
        <w:rPr>
          <w:b/>
          <w:bCs w:val="0"/>
        </w:rPr>
        <w:fldChar w:fldCharType="begin"/>
      </w:r>
      <w:r w:rsidRPr="00D40D24">
        <w:rPr>
          <w:b/>
          <w:bCs w:val="0"/>
        </w:rPr>
        <w:instrText xml:space="preserve"> SEQ Supplementary_Figure_S \* ARABIC </w:instrText>
      </w:r>
      <w:r w:rsidRPr="00D40D24">
        <w:rPr>
          <w:b/>
          <w:bCs w:val="0"/>
        </w:rPr>
        <w:fldChar w:fldCharType="separate"/>
      </w:r>
      <w:r w:rsidR="00222B04">
        <w:rPr>
          <w:b/>
          <w:bCs w:val="0"/>
          <w:noProof/>
        </w:rPr>
        <w:t>9</w:t>
      </w:r>
      <w:r w:rsidRPr="00D40D24">
        <w:rPr>
          <w:b/>
          <w:bCs w:val="0"/>
        </w:rPr>
        <w:fldChar w:fldCharType="end"/>
      </w:r>
      <w:bookmarkEnd w:id="167"/>
      <w:r>
        <w:t xml:space="preserve">. </w:t>
      </w:r>
      <w:r w:rsidR="00A64AD1">
        <w:t xml:space="preserve">Enriched </w:t>
      </w:r>
      <w:r w:rsidR="00D40D24">
        <w:t>G</w:t>
      </w:r>
      <w:r w:rsidR="00A64AD1">
        <w:t xml:space="preserve">ene </w:t>
      </w:r>
      <w:r w:rsidR="00D40D24">
        <w:t>O</w:t>
      </w:r>
      <w:r w:rsidR="00A64AD1">
        <w:t xml:space="preserve">ntology </w:t>
      </w:r>
      <w:r w:rsidR="00D40D24">
        <w:t xml:space="preserve">(GO) </w:t>
      </w:r>
      <w:r w:rsidR="00A64AD1">
        <w:t>terms</w:t>
      </w:r>
      <w:r w:rsidR="00D40D24">
        <w:t xml:space="preserve"> for </w:t>
      </w:r>
      <w:r w:rsidR="00C445DC">
        <w:t>5</w:t>
      </w:r>
      <w:r w:rsidR="00E73E44">
        <w:t>33</w:t>
      </w:r>
      <w:r w:rsidR="00C445DC">
        <w:t xml:space="preserve"> </w:t>
      </w:r>
      <w:r w:rsidR="00D40D24">
        <w:t>annotated genes within our QTL regions.</w:t>
      </w:r>
      <w:r w:rsidR="00680C49">
        <w:t xml:space="preserve"> (PDF)</w:t>
      </w:r>
    </w:p>
    <w:p w14:paraId="45EC3CEC" w14:textId="73AB844D" w:rsidR="00895C29" w:rsidRPr="00D91B28" w:rsidRDefault="00895C29" w:rsidP="00895C29">
      <w:pPr>
        <w:pStyle w:val="Caption"/>
      </w:pPr>
      <w:r w:rsidRPr="00D91B28">
        <w:br w:type="page"/>
      </w:r>
    </w:p>
    <w:p w14:paraId="3D93F825" w14:textId="16000A22" w:rsidR="00B22F37" w:rsidRPr="00FA763C" w:rsidRDefault="00B22F37" w:rsidP="00B22F37">
      <w:pPr>
        <w:pStyle w:val="Heading2"/>
        <w:spacing w:line="480" w:lineRule="auto"/>
      </w:pPr>
      <w:r w:rsidRPr="00FA763C">
        <w:lastRenderedPageBreak/>
        <w:t xml:space="preserve">Supplementary </w:t>
      </w:r>
      <w:r>
        <w:t>Tables</w:t>
      </w:r>
    </w:p>
    <w:p w14:paraId="70E2F087" w14:textId="3918454B" w:rsidR="001E4356" w:rsidRDefault="001E4356" w:rsidP="001E4356">
      <w:pPr>
        <w:pStyle w:val="Caption"/>
      </w:pPr>
      <w:bookmarkStart w:id="168" w:name="_Ref45228482"/>
      <w:bookmarkStart w:id="169" w:name="_Ref30891564"/>
      <w:bookmarkStart w:id="170" w:name="_Ref30876804"/>
      <w:r w:rsidRPr="001E4356">
        <w:rPr>
          <w:b/>
          <w:bCs w:val="0"/>
        </w:rPr>
        <w:t>Supplementary Table S</w:t>
      </w:r>
      <w:r w:rsidRPr="001E4356">
        <w:rPr>
          <w:b/>
          <w:bCs w:val="0"/>
        </w:rPr>
        <w:fldChar w:fldCharType="begin"/>
      </w:r>
      <w:r w:rsidRPr="001E4356">
        <w:rPr>
          <w:b/>
          <w:bCs w:val="0"/>
        </w:rPr>
        <w:instrText xml:space="preserve"> SEQ Supplementary_Table_S \* ARABIC </w:instrText>
      </w:r>
      <w:r w:rsidRPr="001E4356">
        <w:rPr>
          <w:b/>
          <w:bCs w:val="0"/>
        </w:rPr>
        <w:fldChar w:fldCharType="separate"/>
      </w:r>
      <w:r w:rsidRPr="001E4356">
        <w:rPr>
          <w:b/>
          <w:bCs w:val="0"/>
          <w:noProof/>
        </w:rPr>
        <w:t>1</w:t>
      </w:r>
      <w:r w:rsidRPr="001E4356">
        <w:rPr>
          <w:b/>
          <w:bCs w:val="0"/>
        </w:rPr>
        <w:fldChar w:fldCharType="end"/>
      </w:r>
      <w:bookmarkEnd w:id="168"/>
      <w:r w:rsidRPr="001E4356">
        <w:rPr>
          <w:b/>
          <w:bCs w:val="0"/>
        </w:rPr>
        <w:t xml:space="preserve">. </w:t>
      </w:r>
      <w:r w:rsidRPr="00D91B28">
        <w:t>B2721 genetic map summary.</w:t>
      </w:r>
    </w:p>
    <w:tbl>
      <w:tblPr>
        <w:tblStyle w:val="PlainTable21"/>
        <w:tblW w:w="0" w:type="auto"/>
        <w:jc w:val="center"/>
        <w:tblLook w:val="04A0" w:firstRow="1" w:lastRow="0" w:firstColumn="1" w:lastColumn="0" w:noHBand="0" w:noVBand="1"/>
      </w:tblPr>
      <w:tblGrid>
        <w:gridCol w:w="1003"/>
        <w:gridCol w:w="996"/>
        <w:gridCol w:w="1017"/>
        <w:gridCol w:w="1003"/>
        <w:gridCol w:w="1163"/>
        <w:gridCol w:w="723"/>
        <w:gridCol w:w="1137"/>
      </w:tblGrid>
      <w:tr w:rsidR="00B85E6F" w:rsidRPr="00E578D8" w14:paraId="15307EDE" w14:textId="77777777" w:rsidTr="00EF77CA">
        <w:trPr>
          <w:cnfStyle w:val="100000000000" w:firstRow="1" w:lastRow="0" w:firstColumn="0" w:lastColumn="0" w:oddVBand="0" w:evenVBand="0" w:oddHBand="0"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vMerge w:val="restart"/>
            <w:noWrap/>
            <w:vAlign w:val="center"/>
          </w:tcPr>
          <w:p w14:paraId="191B5746" w14:textId="77777777" w:rsidR="00AF6E02" w:rsidRPr="00E578D8" w:rsidRDefault="00B85E6F" w:rsidP="00B85E6F">
            <w:pPr>
              <w:spacing w:before="0" w:after="0"/>
              <w:jc w:val="right"/>
              <w:rPr>
                <w:rFonts w:eastAsia="Times New Roman" w:cs="Times New Roman"/>
                <w:color w:val="000000"/>
              </w:rPr>
            </w:pPr>
            <w:commentRangeStart w:id="171"/>
            <w:r w:rsidRPr="00E578D8">
              <w:rPr>
                <w:rFonts w:eastAsia="Times New Roman" w:cs="Times New Roman"/>
                <w:b w:val="0"/>
                <w:bCs w:val="0"/>
                <w:color w:val="000000"/>
              </w:rPr>
              <w:t>L</w:t>
            </w:r>
            <w:r w:rsidR="00AF6E02" w:rsidRPr="00E578D8">
              <w:rPr>
                <w:rFonts w:eastAsia="Times New Roman" w:cs="Times New Roman"/>
                <w:b w:val="0"/>
                <w:bCs w:val="0"/>
                <w:color w:val="000000"/>
              </w:rPr>
              <w:t>inkage</w:t>
            </w:r>
          </w:p>
          <w:p w14:paraId="3D5BD73D" w14:textId="793558B5" w:rsidR="00B85E6F" w:rsidRPr="00E578D8" w:rsidRDefault="00AF6E02" w:rsidP="00B85E6F">
            <w:pPr>
              <w:spacing w:before="0" w:after="0"/>
              <w:jc w:val="right"/>
              <w:rPr>
                <w:rFonts w:eastAsia="Times New Roman" w:cs="Times New Roman"/>
                <w:b w:val="0"/>
                <w:bCs w:val="0"/>
                <w:color w:val="000000"/>
              </w:rPr>
            </w:pPr>
            <w:r w:rsidRPr="00E578D8">
              <w:rPr>
                <w:rFonts w:eastAsia="Times New Roman" w:cs="Times New Roman"/>
                <w:b w:val="0"/>
                <w:bCs w:val="0"/>
                <w:color w:val="000000"/>
              </w:rPr>
              <w:t>group</w:t>
            </w:r>
          </w:p>
        </w:tc>
        <w:tc>
          <w:tcPr>
            <w:tcW w:w="0" w:type="auto"/>
            <w:vMerge w:val="restart"/>
            <w:noWrap/>
            <w:vAlign w:val="center"/>
          </w:tcPr>
          <w:p w14:paraId="42EF6E5E" w14:textId="77777777" w:rsidR="00B85E6F" w:rsidRPr="00E578D8" w:rsidRDefault="00B85E6F" w:rsidP="00B85E6F">
            <w:pPr>
              <w:spacing w:before="0" w:after="0"/>
              <w:jc w:val="right"/>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rPr>
            </w:pPr>
            <w:r w:rsidRPr="00E578D8">
              <w:rPr>
                <w:rFonts w:eastAsia="Times New Roman" w:cs="Times New Roman"/>
                <w:b w:val="0"/>
                <w:bCs w:val="0"/>
                <w:color w:val="000000"/>
              </w:rPr>
              <w:t>Length</w:t>
            </w:r>
          </w:p>
          <w:p w14:paraId="075D1A0D" w14:textId="7669E0F7" w:rsidR="00B85E6F" w:rsidRPr="00E578D8" w:rsidRDefault="00B85E6F" w:rsidP="00B85E6F">
            <w:pPr>
              <w:spacing w:before="0" w:after="0"/>
              <w:jc w:val="right"/>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rPr>
            </w:pPr>
            <w:r w:rsidRPr="00E578D8">
              <w:rPr>
                <w:rFonts w:eastAsia="Times New Roman" w:cs="Times New Roman"/>
                <w:b w:val="0"/>
                <w:bCs w:val="0"/>
                <w:color w:val="000000"/>
              </w:rPr>
              <w:t>(cM)</w:t>
            </w:r>
          </w:p>
        </w:tc>
        <w:tc>
          <w:tcPr>
            <w:tcW w:w="0" w:type="auto"/>
            <w:gridSpan w:val="3"/>
            <w:tcBorders>
              <w:top w:val="single" w:sz="4" w:space="0" w:color="7F7F7F"/>
              <w:bottom w:val="single" w:sz="4" w:space="0" w:color="auto"/>
            </w:tcBorders>
            <w:noWrap/>
            <w:vAlign w:val="center"/>
          </w:tcPr>
          <w:p w14:paraId="692AF7E1" w14:textId="6B47766A" w:rsidR="00B85E6F" w:rsidRPr="00E578D8" w:rsidRDefault="00B85E6F" w:rsidP="00B85E6F">
            <w:pPr>
              <w:spacing w:before="0" w:after="0"/>
              <w:jc w:val="center"/>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rPr>
            </w:pPr>
            <w:r w:rsidRPr="00E578D8">
              <w:rPr>
                <w:rFonts w:eastAsia="Times New Roman" w:cs="Times New Roman"/>
                <w:b w:val="0"/>
                <w:bCs w:val="0"/>
                <w:color w:val="000000"/>
              </w:rPr>
              <w:t xml:space="preserve">Number of </w:t>
            </w:r>
            <w:r w:rsidR="00DC382F" w:rsidRPr="00E578D8">
              <w:rPr>
                <w:rFonts w:eastAsia="Times New Roman" w:cs="Times New Roman"/>
                <w:b w:val="0"/>
                <w:bCs w:val="0"/>
                <w:color w:val="000000"/>
              </w:rPr>
              <w:t>SNPs</w:t>
            </w:r>
          </w:p>
        </w:tc>
        <w:tc>
          <w:tcPr>
            <w:tcW w:w="0" w:type="auto"/>
            <w:vMerge w:val="restart"/>
            <w:vAlign w:val="center"/>
          </w:tcPr>
          <w:p w14:paraId="083BF859" w14:textId="7AB695F2" w:rsidR="00B85E6F" w:rsidRPr="00E578D8" w:rsidRDefault="00B85E6F" w:rsidP="00B85E6F">
            <w:pPr>
              <w:spacing w:before="0" w:after="0"/>
              <w:jc w:val="right"/>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rPr>
            </w:pPr>
            <w:r w:rsidRPr="00E578D8">
              <w:rPr>
                <w:rFonts w:eastAsia="Times New Roman" w:cs="Times New Roman"/>
                <w:b w:val="0"/>
                <w:bCs w:val="0"/>
                <w:color w:val="000000"/>
              </w:rPr>
              <w:t>Total</w:t>
            </w:r>
          </w:p>
        </w:tc>
        <w:tc>
          <w:tcPr>
            <w:tcW w:w="0" w:type="auto"/>
            <w:vMerge w:val="restart"/>
            <w:vAlign w:val="center"/>
          </w:tcPr>
          <w:p w14:paraId="7FB31B6F" w14:textId="77777777" w:rsidR="00B85E6F" w:rsidRPr="00E578D8" w:rsidRDefault="00B85E6F" w:rsidP="00B85E6F">
            <w:pPr>
              <w:spacing w:before="0" w:after="0"/>
              <w:jc w:val="right"/>
              <w:cnfStyle w:val="100000000000" w:firstRow="1" w:lastRow="0" w:firstColumn="0" w:lastColumn="0" w:oddVBand="0" w:evenVBand="0" w:oddHBand="0" w:evenHBand="0" w:firstRowFirstColumn="0" w:firstRowLastColumn="0" w:lastRowFirstColumn="0" w:lastRowLastColumn="0"/>
              <w:rPr>
                <w:rFonts w:eastAsia="Times New Roman" w:cs="Times New Roman"/>
                <w:b w:val="0"/>
                <w:bCs w:val="0"/>
                <w:color w:val="000000"/>
              </w:rPr>
            </w:pPr>
            <w:r w:rsidRPr="00E578D8">
              <w:rPr>
                <w:rFonts w:eastAsia="Times New Roman" w:cs="Times New Roman"/>
                <w:b w:val="0"/>
                <w:bCs w:val="0"/>
                <w:color w:val="000000"/>
              </w:rPr>
              <w:t>SNPs/cM</w:t>
            </w:r>
          </w:p>
        </w:tc>
      </w:tr>
      <w:tr w:rsidR="00B85E6F" w:rsidRPr="00E578D8" w14:paraId="24033EB9" w14:textId="77777777" w:rsidTr="00EF77CA">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vMerge/>
            <w:noWrap/>
            <w:vAlign w:val="center"/>
            <w:hideMark/>
          </w:tcPr>
          <w:p w14:paraId="007FC2C6" w14:textId="77777777" w:rsidR="00B85E6F" w:rsidRPr="00E578D8" w:rsidRDefault="00B85E6F" w:rsidP="00B85E6F">
            <w:pPr>
              <w:spacing w:before="0" w:after="0"/>
              <w:jc w:val="right"/>
              <w:rPr>
                <w:rFonts w:eastAsia="Times New Roman" w:cs="Times New Roman"/>
                <w:b w:val="0"/>
                <w:bCs w:val="0"/>
                <w:color w:val="000000"/>
              </w:rPr>
            </w:pPr>
          </w:p>
        </w:tc>
        <w:tc>
          <w:tcPr>
            <w:tcW w:w="0" w:type="auto"/>
            <w:vMerge/>
            <w:noWrap/>
            <w:vAlign w:val="center"/>
            <w:hideMark/>
          </w:tcPr>
          <w:p w14:paraId="405FDB47" w14:textId="5A993768" w:rsidR="00B85E6F" w:rsidRPr="00E578D8" w:rsidRDefault="00B85E6F" w:rsidP="00B85E6F">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0" w:type="auto"/>
            <w:tcBorders>
              <w:top w:val="single" w:sz="4" w:space="0" w:color="auto"/>
            </w:tcBorders>
            <w:noWrap/>
            <w:vAlign w:val="center"/>
            <w:hideMark/>
          </w:tcPr>
          <w:p w14:paraId="386C1939" w14:textId="2988EA16" w:rsidR="00B85E6F" w:rsidRPr="00E578D8" w:rsidRDefault="00B85E6F" w:rsidP="00B85E6F">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eastAsia="Times New Roman" w:cs="Times New Roman"/>
                <w:color w:val="000000"/>
              </w:rPr>
              <w:t>Simplex</w:t>
            </w:r>
          </w:p>
        </w:tc>
        <w:tc>
          <w:tcPr>
            <w:tcW w:w="0" w:type="auto"/>
            <w:tcBorders>
              <w:top w:val="single" w:sz="4" w:space="0" w:color="auto"/>
            </w:tcBorders>
            <w:noWrap/>
            <w:vAlign w:val="center"/>
            <w:hideMark/>
          </w:tcPr>
          <w:p w14:paraId="4DB68D5D" w14:textId="77777777" w:rsidR="00B85E6F" w:rsidRPr="00E578D8" w:rsidRDefault="00B85E6F" w:rsidP="00B85E6F">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eastAsia="Times New Roman" w:cs="Times New Roman"/>
                <w:color w:val="000000"/>
              </w:rPr>
              <w:t>Double-</w:t>
            </w:r>
          </w:p>
          <w:p w14:paraId="26106A43" w14:textId="1D93E4A0" w:rsidR="00B85E6F" w:rsidRPr="00E578D8" w:rsidRDefault="00B85E6F" w:rsidP="00B85E6F">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eastAsia="Times New Roman" w:cs="Times New Roman"/>
                <w:color w:val="000000"/>
              </w:rPr>
              <w:t>simplex</w:t>
            </w:r>
          </w:p>
        </w:tc>
        <w:tc>
          <w:tcPr>
            <w:tcW w:w="0" w:type="auto"/>
            <w:tcBorders>
              <w:top w:val="single" w:sz="4" w:space="0" w:color="auto"/>
            </w:tcBorders>
            <w:noWrap/>
            <w:vAlign w:val="center"/>
            <w:hideMark/>
          </w:tcPr>
          <w:p w14:paraId="5EC95BEA" w14:textId="061995AF" w:rsidR="00B85E6F" w:rsidRPr="00E578D8" w:rsidRDefault="00B85E6F" w:rsidP="00B85E6F">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eastAsia="Times New Roman" w:cs="Times New Roman"/>
                <w:color w:val="000000"/>
              </w:rPr>
              <w:t>Multiplex</w:t>
            </w:r>
          </w:p>
        </w:tc>
        <w:tc>
          <w:tcPr>
            <w:tcW w:w="0" w:type="auto"/>
            <w:vMerge/>
            <w:noWrap/>
            <w:vAlign w:val="center"/>
            <w:hideMark/>
          </w:tcPr>
          <w:p w14:paraId="6DD7F619" w14:textId="77777777" w:rsidR="00B85E6F" w:rsidRPr="00E578D8" w:rsidRDefault="00B85E6F" w:rsidP="00B85E6F">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c>
          <w:tcPr>
            <w:tcW w:w="0" w:type="auto"/>
            <w:vMerge/>
            <w:vAlign w:val="center"/>
          </w:tcPr>
          <w:p w14:paraId="110911F9" w14:textId="77777777" w:rsidR="00B85E6F" w:rsidRPr="00E578D8" w:rsidRDefault="00B85E6F" w:rsidP="00B85E6F">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p>
        </w:tc>
      </w:tr>
      <w:tr w:rsidR="00AF09F3" w:rsidRPr="00E578D8" w14:paraId="3F7EADBD" w14:textId="77777777" w:rsidTr="0065465D">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bottom w:val="nil"/>
            </w:tcBorders>
            <w:noWrap/>
            <w:vAlign w:val="center"/>
            <w:hideMark/>
          </w:tcPr>
          <w:p w14:paraId="2B89FAB4"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1</w:t>
            </w:r>
          </w:p>
        </w:tc>
        <w:tc>
          <w:tcPr>
            <w:tcW w:w="0" w:type="auto"/>
            <w:tcBorders>
              <w:bottom w:val="nil"/>
            </w:tcBorders>
            <w:noWrap/>
            <w:hideMark/>
          </w:tcPr>
          <w:p w14:paraId="67638768" w14:textId="55DFB141"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205.88</w:t>
            </w:r>
          </w:p>
        </w:tc>
        <w:tc>
          <w:tcPr>
            <w:tcW w:w="0" w:type="auto"/>
            <w:tcBorders>
              <w:bottom w:val="nil"/>
            </w:tcBorders>
            <w:noWrap/>
            <w:hideMark/>
          </w:tcPr>
          <w:p w14:paraId="704E8D93" w14:textId="71BEA7FC"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102</w:t>
            </w:r>
          </w:p>
        </w:tc>
        <w:tc>
          <w:tcPr>
            <w:tcW w:w="0" w:type="auto"/>
            <w:tcBorders>
              <w:bottom w:val="nil"/>
            </w:tcBorders>
            <w:noWrap/>
            <w:hideMark/>
          </w:tcPr>
          <w:p w14:paraId="109A36B8" w14:textId="14E4929E"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122</w:t>
            </w:r>
          </w:p>
        </w:tc>
        <w:tc>
          <w:tcPr>
            <w:tcW w:w="0" w:type="auto"/>
            <w:tcBorders>
              <w:bottom w:val="nil"/>
            </w:tcBorders>
            <w:noWrap/>
            <w:hideMark/>
          </w:tcPr>
          <w:p w14:paraId="0731DD21" w14:textId="368175EA"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252</w:t>
            </w:r>
          </w:p>
        </w:tc>
        <w:tc>
          <w:tcPr>
            <w:tcW w:w="0" w:type="auto"/>
            <w:tcBorders>
              <w:bottom w:val="nil"/>
            </w:tcBorders>
            <w:noWrap/>
            <w:hideMark/>
          </w:tcPr>
          <w:p w14:paraId="1EFCFBE1" w14:textId="57D33569"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476</w:t>
            </w:r>
          </w:p>
        </w:tc>
        <w:tc>
          <w:tcPr>
            <w:tcW w:w="0" w:type="auto"/>
            <w:tcBorders>
              <w:bottom w:val="nil"/>
            </w:tcBorders>
          </w:tcPr>
          <w:p w14:paraId="6A57A5C0" w14:textId="45407B51"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2.31</w:t>
            </w:r>
          </w:p>
        </w:tc>
      </w:tr>
      <w:tr w:rsidR="00AF09F3" w:rsidRPr="00E578D8" w14:paraId="385E3A73" w14:textId="77777777" w:rsidTr="0065465D">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79DBF037"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2</w:t>
            </w:r>
          </w:p>
        </w:tc>
        <w:tc>
          <w:tcPr>
            <w:tcW w:w="0" w:type="auto"/>
            <w:tcBorders>
              <w:top w:val="nil"/>
              <w:bottom w:val="nil"/>
            </w:tcBorders>
            <w:noWrap/>
            <w:hideMark/>
          </w:tcPr>
          <w:p w14:paraId="059B75E7" w14:textId="6D5F8F92"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125.11</w:t>
            </w:r>
          </w:p>
        </w:tc>
        <w:tc>
          <w:tcPr>
            <w:tcW w:w="0" w:type="auto"/>
            <w:tcBorders>
              <w:top w:val="nil"/>
              <w:bottom w:val="nil"/>
            </w:tcBorders>
            <w:noWrap/>
            <w:hideMark/>
          </w:tcPr>
          <w:p w14:paraId="3806E593" w14:textId="2AE81732"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131</w:t>
            </w:r>
          </w:p>
        </w:tc>
        <w:tc>
          <w:tcPr>
            <w:tcW w:w="0" w:type="auto"/>
            <w:tcBorders>
              <w:top w:val="nil"/>
              <w:bottom w:val="nil"/>
            </w:tcBorders>
            <w:noWrap/>
            <w:hideMark/>
          </w:tcPr>
          <w:p w14:paraId="7BA21D41" w14:textId="717E9536"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139</w:t>
            </w:r>
          </w:p>
        </w:tc>
        <w:tc>
          <w:tcPr>
            <w:tcW w:w="0" w:type="auto"/>
            <w:tcBorders>
              <w:top w:val="nil"/>
              <w:bottom w:val="nil"/>
            </w:tcBorders>
            <w:noWrap/>
            <w:hideMark/>
          </w:tcPr>
          <w:p w14:paraId="15493330" w14:textId="4200F962"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160</w:t>
            </w:r>
          </w:p>
        </w:tc>
        <w:tc>
          <w:tcPr>
            <w:tcW w:w="0" w:type="auto"/>
            <w:tcBorders>
              <w:top w:val="nil"/>
              <w:bottom w:val="nil"/>
            </w:tcBorders>
            <w:noWrap/>
            <w:hideMark/>
          </w:tcPr>
          <w:p w14:paraId="343D738F" w14:textId="20355865"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430</w:t>
            </w:r>
          </w:p>
        </w:tc>
        <w:tc>
          <w:tcPr>
            <w:tcW w:w="0" w:type="auto"/>
            <w:tcBorders>
              <w:top w:val="nil"/>
              <w:bottom w:val="nil"/>
            </w:tcBorders>
          </w:tcPr>
          <w:p w14:paraId="3486F47D" w14:textId="6A870316"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3.44</w:t>
            </w:r>
          </w:p>
        </w:tc>
      </w:tr>
      <w:tr w:rsidR="00AF09F3" w:rsidRPr="00E578D8" w14:paraId="032D50B1" w14:textId="77777777" w:rsidTr="0065465D">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11F51BDB"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3</w:t>
            </w:r>
          </w:p>
        </w:tc>
        <w:tc>
          <w:tcPr>
            <w:tcW w:w="0" w:type="auto"/>
            <w:tcBorders>
              <w:top w:val="nil"/>
              <w:bottom w:val="nil"/>
            </w:tcBorders>
            <w:noWrap/>
            <w:hideMark/>
          </w:tcPr>
          <w:p w14:paraId="033A5E61" w14:textId="3E809150"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134.07</w:t>
            </w:r>
          </w:p>
        </w:tc>
        <w:tc>
          <w:tcPr>
            <w:tcW w:w="0" w:type="auto"/>
            <w:tcBorders>
              <w:top w:val="nil"/>
              <w:bottom w:val="nil"/>
            </w:tcBorders>
            <w:noWrap/>
            <w:hideMark/>
          </w:tcPr>
          <w:p w14:paraId="71435D17" w14:textId="26E733DC"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151</w:t>
            </w:r>
          </w:p>
        </w:tc>
        <w:tc>
          <w:tcPr>
            <w:tcW w:w="0" w:type="auto"/>
            <w:tcBorders>
              <w:top w:val="nil"/>
              <w:bottom w:val="nil"/>
            </w:tcBorders>
            <w:noWrap/>
            <w:hideMark/>
          </w:tcPr>
          <w:p w14:paraId="405741DB" w14:textId="4B4828A1"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21</w:t>
            </w:r>
          </w:p>
        </w:tc>
        <w:tc>
          <w:tcPr>
            <w:tcW w:w="0" w:type="auto"/>
            <w:tcBorders>
              <w:top w:val="nil"/>
              <w:bottom w:val="nil"/>
            </w:tcBorders>
            <w:noWrap/>
            <w:hideMark/>
          </w:tcPr>
          <w:p w14:paraId="6E863AC2" w14:textId="5D4378C1"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210</w:t>
            </w:r>
          </w:p>
        </w:tc>
        <w:tc>
          <w:tcPr>
            <w:tcW w:w="0" w:type="auto"/>
            <w:tcBorders>
              <w:top w:val="nil"/>
              <w:bottom w:val="nil"/>
            </w:tcBorders>
            <w:noWrap/>
            <w:hideMark/>
          </w:tcPr>
          <w:p w14:paraId="2E891A44" w14:textId="6B71C669"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382</w:t>
            </w:r>
          </w:p>
        </w:tc>
        <w:tc>
          <w:tcPr>
            <w:tcW w:w="0" w:type="auto"/>
            <w:tcBorders>
              <w:top w:val="nil"/>
              <w:bottom w:val="nil"/>
            </w:tcBorders>
          </w:tcPr>
          <w:p w14:paraId="5CC16ADC" w14:textId="659AD3B6"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2.85</w:t>
            </w:r>
          </w:p>
        </w:tc>
      </w:tr>
      <w:tr w:rsidR="00AF09F3" w:rsidRPr="00E578D8" w14:paraId="2618D31C" w14:textId="77777777" w:rsidTr="0065465D">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7C7D56D0"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4</w:t>
            </w:r>
          </w:p>
        </w:tc>
        <w:tc>
          <w:tcPr>
            <w:tcW w:w="0" w:type="auto"/>
            <w:tcBorders>
              <w:top w:val="nil"/>
              <w:bottom w:val="nil"/>
            </w:tcBorders>
            <w:noWrap/>
            <w:hideMark/>
          </w:tcPr>
          <w:p w14:paraId="6F785276" w14:textId="51AA1310"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165.9</w:t>
            </w:r>
          </w:p>
        </w:tc>
        <w:tc>
          <w:tcPr>
            <w:tcW w:w="0" w:type="auto"/>
            <w:tcBorders>
              <w:top w:val="nil"/>
              <w:bottom w:val="nil"/>
            </w:tcBorders>
            <w:noWrap/>
            <w:hideMark/>
          </w:tcPr>
          <w:p w14:paraId="7600752C" w14:textId="0CE411FA"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114</w:t>
            </w:r>
          </w:p>
        </w:tc>
        <w:tc>
          <w:tcPr>
            <w:tcW w:w="0" w:type="auto"/>
            <w:tcBorders>
              <w:top w:val="nil"/>
              <w:bottom w:val="nil"/>
            </w:tcBorders>
            <w:noWrap/>
            <w:hideMark/>
          </w:tcPr>
          <w:p w14:paraId="0A9C0004" w14:textId="2E71BB13"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87</w:t>
            </w:r>
          </w:p>
        </w:tc>
        <w:tc>
          <w:tcPr>
            <w:tcW w:w="0" w:type="auto"/>
            <w:tcBorders>
              <w:top w:val="nil"/>
              <w:bottom w:val="nil"/>
            </w:tcBorders>
            <w:noWrap/>
            <w:hideMark/>
          </w:tcPr>
          <w:p w14:paraId="1DB943A4" w14:textId="406651B5"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224</w:t>
            </w:r>
          </w:p>
        </w:tc>
        <w:tc>
          <w:tcPr>
            <w:tcW w:w="0" w:type="auto"/>
            <w:tcBorders>
              <w:top w:val="nil"/>
              <w:bottom w:val="nil"/>
            </w:tcBorders>
            <w:noWrap/>
            <w:hideMark/>
          </w:tcPr>
          <w:p w14:paraId="6764A82B" w14:textId="49F5981E"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425</w:t>
            </w:r>
          </w:p>
        </w:tc>
        <w:tc>
          <w:tcPr>
            <w:tcW w:w="0" w:type="auto"/>
            <w:tcBorders>
              <w:top w:val="nil"/>
              <w:bottom w:val="nil"/>
            </w:tcBorders>
          </w:tcPr>
          <w:p w14:paraId="1B945F4D" w14:textId="70398537"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2.56</w:t>
            </w:r>
          </w:p>
        </w:tc>
      </w:tr>
      <w:tr w:rsidR="00AF09F3" w:rsidRPr="00E578D8" w14:paraId="4D535868" w14:textId="77777777" w:rsidTr="0065465D">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21678D40"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5</w:t>
            </w:r>
          </w:p>
        </w:tc>
        <w:tc>
          <w:tcPr>
            <w:tcW w:w="0" w:type="auto"/>
            <w:tcBorders>
              <w:top w:val="nil"/>
              <w:bottom w:val="nil"/>
            </w:tcBorders>
            <w:noWrap/>
            <w:hideMark/>
          </w:tcPr>
          <w:p w14:paraId="1CA28CF2" w14:textId="0D4395BC"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106.2</w:t>
            </w:r>
          </w:p>
        </w:tc>
        <w:tc>
          <w:tcPr>
            <w:tcW w:w="0" w:type="auto"/>
            <w:tcBorders>
              <w:top w:val="nil"/>
              <w:bottom w:val="nil"/>
            </w:tcBorders>
            <w:noWrap/>
            <w:hideMark/>
          </w:tcPr>
          <w:p w14:paraId="2305D856" w14:textId="1F8A54FF"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124</w:t>
            </w:r>
          </w:p>
        </w:tc>
        <w:tc>
          <w:tcPr>
            <w:tcW w:w="0" w:type="auto"/>
            <w:tcBorders>
              <w:top w:val="nil"/>
              <w:bottom w:val="nil"/>
            </w:tcBorders>
            <w:noWrap/>
            <w:hideMark/>
          </w:tcPr>
          <w:p w14:paraId="32492C77" w14:textId="3819A265"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53</w:t>
            </w:r>
          </w:p>
        </w:tc>
        <w:tc>
          <w:tcPr>
            <w:tcW w:w="0" w:type="auto"/>
            <w:tcBorders>
              <w:top w:val="nil"/>
              <w:bottom w:val="nil"/>
            </w:tcBorders>
            <w:noWrap/>
            <w:hideMark/>
          </w:tcPr>
          <w:p w14:paraId="3C3BA72C" w14:textId="6F23C4FA"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134</w:t>
            </w:r>
          </w:p>
        </w:tc>
        <w:tc>
          <w:tcPr>
            <w:tcW w:w="0" w:type="auto"/>
            <w:tcBorders>
              <w:top w:val="nil"/>
              <w:bottom w:val="nil"/>
            </w:tcBorders>
            <w:noWrap/>
            <w:hideMark/>
          </w:tcPr>
          <w:p w14:paraId="578929EF" w14:textId="50F0F90B"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311</w:t>
            </w:r>
          </w:p>
        </w:tc>
        <w:tc>
          <w:tcPr>
            <w:tcW w:w="0" w:type="auto"/>
            <w:tcBorders>
              <w:top w:val="nil"/>
              <w:bottom w:val="nil"/>
            </w:tcBorders>
          </w:tcPr>
          <w:p w14:paraId="441AA5B1" w14:textId="6568B1B4"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2.93</w:t>
            </w:r>
          </w:p>
        </w:tc>
      </w:tr>
      <w:tr w:rsidR="00AF09F3" w:rsidRPr="00E578D8" w14:paraId="289E3E75" w14:textId="77777777" w:rsidTr="0065465D">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11737735"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6</w:t>
            </w:r>
          </w:p>
        </w:tc>
        <w:tc>
          <w:tcPr>
            <w:tcW w:w="0" w:type="auto"/>
            <w:tcBorders>
              <w:top w:val="nil"/>
              <w:bottom w:val="nil"/>
            </w:tcBorders>
            <w:noWrap/>
            <w:hideMark/>
          </w:tcPr>
          <w:p w14:paraId="15B0F589" w14:textId="02DE2CBD"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142.7</w:t>
            </w:r>
          </w:p>
        </w:tc>
        <w:tc>
          <w:tcPr>
            <w:tcW w:w="0" w:type="auto"/>
            <w:tcBorders>
              <w:top w:val="nil"/>
              <w:bottom w:val="nil"/>
            </w:tcBorders>
            <w:noWrap/>
            <w:hideMark/>
          </w:tcPr>
          <w:p w14:paraId="40C854F9" w14:textId="1CC66ADF"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73</w:t>
            </w:r>
          </w:p>
        </w:tc>
        <w:tc>
          <w:tcPr>
            <w:tcW w:w="0" w:type="auto"/>
            <w:tcBorders>
              <w:top w:val="nil"/>
              <w:bottom w:val="nil"/>
            </w:tcBorders>
            <w:noWrap/>
            <w:hideMark/>
          </w:tcPr>
          <w:p w14:paraId="6070A3E1" w14:textId="7009AC9F"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75</w:t>
            </w:r>
          </w:p>
        </w:tc>
        <w:tc>
          <w:tcPr>
            <w:tcW w:w="0" w:type="auto"/>
            <w:tcBorders>
              <w:top w:val="nil"/>
              <w:bottom w:val="nil"/>
            </w:tcBorders>
            <w:noWrap/>
            <w:hideMark/>
          </w:tcPr>
          <w:p w14:paraId="5C4BDD42" w14:textId="5C8328CA"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249</w:t>
            </w:r>
          </w:p>
        </w:tc>
        <w:tc>
          <w:tcPr>
            <w:tcW w:w="0" w:type="auto"/>
            <w:tcBorders>
              <w:top w:val="nil"/>
              <w:bottom w:val="nil"/>
            </w:tcBorders>
            <w:noWrap/>
            <w:hideMark/>
          </w:tcPr>
          <w:p w14:paraId="657403BE" w14:textId="5430B1F2"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397</w:t>
            </w:r>
          </w:p>
        </w:tc>
        <w:tc>
          <w:tcPr>
            <w:tcW w:w="0" w:type="auto"/>
            <w:tcBorders>
              <w:top w:val="nil"/>
              <w:bottom w:val="nil"/>
            </w:tcBorders>
          </w:tcPr>
          <w:p w14:paraId="2EC076E7" w14:textId="5C8E1448"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2.78</w:t>
            </w:r>
          </w:p>
        </w:tc>
      </w:tr>
      <w:tr w:rsidR="00AF09F3" w:rsidRPr="00E578D8" w14:paraId="4E320FAD" w14:textId="77777777" w:rsidTr="0065465D">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59CECD5E"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7</w:t>
            </w:r>
          </w:p>
        </w:tc>
        <w:tc>
          <w:tcPr>
            <w:tcW w:w="0" w:type="auto"/>
            <w:tcBorders>
              <w:top w:val="nil"/>
              <w:bottom w:val="nil"/>
            </w:tcBorders>
            <w:noWrap/>
            <w:hideMark/>
          </w:tcPr>
          <w:p w14:paraId="6DA97832" w14:textId="2840279E"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126.09</w:t>
            </w:r>
          </w:p>
        </w:tc>
        <w:tc>
          <w:tcPr>
            <w:tcW w:w="0" w:type="auto"/>
            <w:tcBorders>
              <w:top w:val="nil"/>
              <w:bottom w:val="nil"/>
            </w:tcBorders>
            <w:noWrap/>
            <w:hideMark/>
          </w:tcPr>
          <w:p w14:paraId="19750955" w14:textId="7EE3BB9F"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136</w:t>
            </w:r>
          </w:p>
        </w:tc>
        <w:tc>
          <w:tcPr>
            <w:tcW w:w="0" w:type="auto"/>
            <w:tcBorders>
              <w:top w:val="nil"/>
              <w:bottom w:val="nil"/>
            </w:tcBorders>
            <w:noWrap/>
            <w:hideMark/>
          </w:tcPr>
          <w:p w14:paraId="39F3BC66" w14:textId="5DB7F111"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94</w:t>
            </w:r>
          </w:p>
        </w:tc>
        <w:tc>
          <w:tcPr>
            <w:tcW w:w="0" w:type="auto"/>
            <w:tcBorders>
              <w:top w:val="nil"/>
              <w:bottom w:val="nil"/>
            </w:tcBorders>
            <w:noWrap/>
            <w:hideMark/>
          </w:tcPr>
          <w:p w14:paraId="568F6993" w14:textId="33EF786F"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184</w:t>
            </w:r>
          </w:p>
        </w:tc>
        <w:tc>
          <w:tcPr>
            <w:tcW w:w="0" w:type="auto"/>
            <w:tcBorders>
              <w:top w:val="nil"/>
              <w:bottom w:val="nil"/>
            </w:tcBorders>
            <w:noWrap/>
            <w:hideMark/>
          </w:tcPr>
          <w:p w14:paraId="56D2020B" w14:textId="631D3570"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414</w:t>
            </w:r>
          </w:p>
        </w:tc>
        <w:tc>
          <w:tcPr>
            <w:tcW w:w="0" w:type="auto"/>
            <w:tcBorders>
              <w:top w:val="nil"/>
              <w:bottom w:val="nil"/>
            </w:tcBorders>
          </w:tcPr>
          <w:p w14:paraId="51A55170" w14:textId="754C4544"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3.28</w:t>
            </w:r>
          </w:p>
        </w:tc>
      </w:tr>
      <w:tr w:rsidR="00AF09F3" w:rsidRPr="00E578D8" w14:paraId="10AF7ED5" w14:textId="77777777" w:rsidTr="0065465D">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71903F74"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8</w:t>
            </w:r>
          </w:p>
        </w:tc>
        <w:tc>
          <w:tcPr>
            <w:tcW w:w="0" w:type="auto"/>
            <w:tcBorders>
              <w:top w:val="nil"/>
              <w:bottom w:val="nil"/>
            </w:tcBorders>
            <w:noWrap/>
            <w:hideMark/>
          </w:tcPr>
          <w:p w14:paraId="45DF3CA7" w14:textId="72C848C1"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136.68</w:t>
            </w:r>
          </w:p>
        </w:tc>
        <w:tc>
          <w:tcPr>
            <w:tcW w:w="0" w:type="auto"/>
            <w:tcBorders>
              <w:top w:val="nil"/>
              <w:bottom w:val="nil"/>
            </w:tcBorders>
            <w:noWrap/>
            <w:hideMark/>
          </w:tcPr>
          <w:p w14:paraId="2026A1B8" w14:textId="32CD687E"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61</w:t>
            </w:r>
          </w:p>
        </w:tc>
        <w:tc>
          <w:tcPr>
            <w:tcW w:w="0" w:type="auto"/>
            <w:tcBorders>
              <w:top w:val="nil"/>
              <w:bottom w:val="nil"/>
            </w:tcBorders>
            <w:noWrap/>
            <w:hideMark/>
          </w:tcPr>
          <w:p w14:paraId="0516DB86" w14:textId="6B33C5D6"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98</w:t>
            </w:r>
          </w:p>
        </w:tc>
        <w:tc>
          <w:tcPr>
            <w:tcW w:w="0" w:type="auto"/>
            <w:tcBorders>
              <w:top w:val="nil"/>
              <w:bottom w:val="nil"/>
            </w:tcBorders>
            <w:noWrap/>
            <w:hideMark/>
          </w:tcPr>
          <w:p w14:paraId="58F068B0" w14:textId="6FC5C151"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183</w:t>
            </w:r>
          </w:p>
        </w:tc>
        <w:tc>
          <w:tcPr>
            <w:tcW w:w="0" w:type="auto"/>
            <w:tcBorders>
              <w:top w:val="nil"/>
              <w:bottom w:val="nil"/>
            </w:tcBorders>
            <w:noWrap/>
            <w:hideMark/>
          </w:tcPr>
          <w:p w14:paraId="19ED0CF2" w14:textId="4A4AE955"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342</w:t>
            </w:r>
          </w:p>
        </w:tc>
        <w:tc>
          <w:tcPr>
            <w:tcW w:w="0" w:type="auto"/>
            <w:tcBorders>
              <w:top w:val="nil"/>
              <w:bottom w:val="nil"/>
            </w:tcBorders>
          </w:tcPr>
          <w:p w14:paraId="36164DB2" w14:textId="451983D7"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2.5</w:t>
            </w:r>
          </w:p>
        </w:tc>
      </w:tr>
      <w:tr w:rsidR="00AF09F3" w:rsidRPr="00E578D8" w14:paraId="1793B860" w14:textId="77777777" w:rsidTr="0065465D">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37A16AB3"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9</w:t>
            </w:r>
          </w:p>
        </w:tc>
        <w:tc>
          <w:tcPr>
            <w:tcW w:w="0" w:type="auto"/>
            <w:tcBorders>
              <w:top w:val="nil"/>
              <w:bottom w:val="nil"/>
            </w:tcBorders>
            <w:noWrap/>
            <w:hideMark/>
          </w:tcPr>
          <w:p w14:paraId="46872D25" w14:textId="6351C0CD"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144.49</w:t>
            </w:r>
          </w:p>
        </w:tc>
        <w:tc>
          <w:tcPr>
            <w:tcW w:w="0" w:type="auto"/>
            <w:tcBorders>
              <w:top w:val="nil"/>
              <w:bottom w:val="nil"/>
            </w:tcBorders>
            <w:noWrap/>
            <w:hideMark/>
          </w:tcPr>
          <w:p w14:paraId="4ADBAF4B" w14:textId="4D8D0EEC"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76</w:t>
            </w:r>
          </w:p>
        </w:tc>
        <w:tc>
          <w:tcPr>
            <w:tcW w:w="0" w:type="auto"/>
            <w:tcBorders>
              <w:top w:val="nil"/>
              <w:bottom w:val="nil"/>
            </w:tcBorders>
            <w:noWrap/>
            <w:hideMark/>
          </w:tcPr>
          <w:p w14:paraId="68E0BBB1" w14:textId="08F0BDE4"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101</w:t>
            </w:r>
          </w:p>
        </w:tc>
        <w:tc>
          <w:tcPr>
            <w:tcW w:w="0" w:type="auto"/>
            <w:tcBorders>
              <w:top w:val="nil"/>
              <w:bottom w:val="nil"/>
            </w:tcBorders>
            <w:noWrap/>
            <w:hideMark/>
          </w:tcPr>
          <w:p w14:paraId="108D6147" w14:textId="6B437FF6"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179</w:t>
            </w:r>
          </w:p>
        </w:tc>
        <w:tc>
          <w:tcPr>
            <w:tcW w:w="0" w:type="auto"/>
            <w:tcBorders>
              <w:top w:val="nil"/>
              <w:bottom w:val="nil"/>
            </w:tcBorders>
            <w:noWrap/>
            <w:hideMark/>
          </w:tcPr>
          <w:p w14:paraId="1AD98A75" w14:textId="3A00CE58"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356</w:t>
            </w:r>
          </w:p>
        </w:tc>
        <w:tc>
          <w:tcPr>
            <w:tcW w:w="0" w:type="auto"/>
            <w:tcBorders>
              <w:top w:val="nil"/>
              <w:bottom w:val="nil"/>
            </w:tcBorders>
          </w:tcPr>
          <w:p w14:paraId="26A15DAF" w14:textId="7F9B74A9"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2.46</w:t>
            </w:r>
          </w:p>
        </w:tc>
      </w:tr>
      <w:tr w:rsidR="00AF09F3" w:rsidRPr="00E578D8" w14:paraId="34500E55" w14:textId="77777777" w:rsidTr="0065465D">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1914FE63"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10</w:t>
            </w:r>
          </w:p>
        </w:tc>
        <w:tc>
          <w:tcPr>
            <w:tcW w:w="0" w:type="auto"/>
            <w:tcBorders>
              <w:top w:val="nil"/>
              <w:bottom w:val="nil"/>
            </w:tcBorders>
            <w:noWrap/>
            <w:hideMark/>
          </w:tcPr>
          <w:p w14:paraId="556FE8B1" w14:textId="0757BAF0"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114.67</w:t>
            </w:r>
          </w:p>
        </w:tc>
        <w:tc>
          <w:tcPr>
            <w:tcW w:w="0" w:type="auto"/>
            <w:tcBorders>
              <w:top w:val="nil"/>
              <w:bottom w:val="nil"/>
            </w:tcBorders>
            <w:noWrap/>
            <w:hideMark/>
          </w:tcPr>
          <w:p w14:paraId="413EA824" w14:textId="1DD9B71C"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47</w:t>
            </w:r>
          </w:p>
        </w:tc>
        <w:tc>
          <w:tcPr>
            <w:tcW w:w="0" w:type="auto"/>
            <w:tcBorders>
              <w:top w:val="nil"/>
              <w:bottom w:val="nil"/>
            </w:tcBorders>
            <w:noWrap/>
            <w:hideMark/>
          </w:tcPr>
          <w:p w14:paraId="1BC53EC1" w14:textId="338C6DEA"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36</w:t>
            </w:r>
          </w:p>
        </w:tc>
        <w:tc>
          <w:tcPr>
            <w:tcW w:w="0" w:type="auto"/>
            <w:tcBorders>
              <w:top w:val="nil"/>
              <w:bottom w:val="nil"/>
            </w:tcBorders>
            <w:noWrap/>
            <w:hideMark/>
          </w:tcPr>
          <w:p w14:paraId="79052523" w14:textId="2C9F831A"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124</w:t>
            </w:r>
          </w:p>
        </w:tc>
        <w:tc>
          <w:tcPr>
            <w:tcW w:w="0" w:type="auto"/>
            <w:tcBorders>
              <w:top w:val="nil"/>
              <w:bottom w:val="nil"/>
            </w:tcBorders>
            <w:noWrap/>
            <w:hideMark/>
          </w:tcPr>
          <w:p w14:paraId="556EA44D" w14:textId="23E8AE4E"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207</w:t>
            </w:r>
          </w:p>
        </w:tc>
        <w:tc>
          <w:tcPr>
            <w:tcW w:w="0" w:type="auto"/>
            <w:tcBorders>
              <w:top w:val="nil"/>
              <w:bottom w:val="nil"/>
            </w:tcBorders>
          </w:tcPr>
          <w:p w14:paraId="10A21017" w14:textId="27A71644"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1.81</w:t>
            </w:r>
          </w:p>
        </w:tc>
      </w:tr>
      <w:tr w:rsidR="00AF09F3" w:rsidRPr="00E578D8" w14:paraId="2C769F46" w14:textId="77777777" w:rsidTr="0065465D">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bottom w:val="nil"/>
            </w:tcBorders>
            <w:noWrap/>
            <w:vAlign w:val="center"/>
            <w:hideMark/>
          </w:tcPr>
          <w:p w14:paraId="7E42B3C2"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11</w:t>
            </w:r>
          </w:p>
        </w:tc>
        <w:tc>
          <w:tcPr>
            <w:tcW w:w="0" w:type="auto"/>
            <w:tcBorders>
              <w:top w:val="nil"/>
              <w:bottom w:val="nil"/>
            </w:tcBorders>
            <w:noWrap/>
            <w:hideMark/>
          </w:tcPr>
          <w:p w14:paraId="5FF7145B" w14:textId="023203B8"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110.66</w:t>
            </w:r>
          </w:p>
        </w:tc>
        <w:tc>
          <w:tcPr>
            <w:tcW w:w="0" w:type="auto"/>
            <w:tcBorders>
              <w:top w:val="nil"/>
              <w:bottom w:val="nil"/>
            </w:tcBorders>
            <w:noWrap/>
            <w:hideMark/>
          </w:tcPr>
          <w:p w14:paraId="24D4E311" w14:textId="2C09DBA9"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95</w:t>
            </w:r>
          </w:p>
        </w:tc>
        <w:tc>
          <w:tcPr>
            <w:tcW w:w="0" w:type="auto"/>
            <w:tcBorders>
              <w:top w:val="nil"/>
              <w:bottom w:val="nil"/>
            </w:tcBorders>
            <w:noWrap/>
            <w:hideMark/>
          </w:tcPr>
          <w:p w14:paraId="1617CE42" w14:textId="0F8D9EB5"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52</w:t>
            </w:r>
          </w:p>
        </w:tc>
        <w:tc>
          <w:tcPr>
            <w:tcW w:w="0" w:type="auto"/>
            <w:tcBorders>
              <w:top w:val="nil"/>
              <w:bottom w:val="nil"/>
            </w:tcBorders>
            <w:noWrap/>
            <w:hideMark/>
          </w:tcPr>
          <w:p w14:paraId="2A506D9B" w14:textId="73264699"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173</w:t>
            </w:r>
          </w:p>
        </w:tc>
        <w:tc>
          <w:tcPr>
            <w:tcW w:w="0" w:type="auto"/>
            <w:tcBorders>
              <w:top w:val="nil"/>
              <w:bottom w:val="nil"/>
            </w:tcBorders>
            <w:noWrap/>
            <w:hideMark/>
          </w:tcPr>
          <w:p w14:paraId="6A898C8D" w14:textId="6366D29B"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320</w:t>
            </w:r>
          </w:p>
        </w:tc>
        <w:tc>
          <w:tcPr>
            <w:tcW w:w="0" w:type="auto"/>
            <w:tcBorders>
              <w:top w:val="nil"/>
              <w:bottom w:val="nil"/>
            </w:tcBorders>
          </w:tcPr>
          <w:p w14:paraId="39E1F4BC" w14:textId="41CFD7AF"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2.89</w:t>
            </w:r>
          </w:p>
        </w:tc>
      </w:tr>
      <w:tr w:rsidR="00AF09F3" w:rsidRPr="00E578D8" w14:paraId="1AC623D4" w14:textId="77777777" w:rsidTr="0065465D">
        <w:trPr>
          <w:cnfStyle w:val="000000100000" w:firstRow="0" w:lastRow="0" w:firstColumn="0" w:lastColumn="0" w:oddVBand="0" w:evenVBand="0" w:oddHBand="1" w:evenHBand="0" w:firstRowFirstColumn="0" w:firstRowLastColumn="0" w:lastRowFirstColumn="0" w:lastRowLastColumn="0"/>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nil"/>
            </w:tcBorders>
            <w:noWrap/>
            <w:vAlign w:val="center"/>
            <w:hideMark/>
          </w:tcPr>
          <w:p w14:paraId="5DC90523"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12</w:t>
            </w:r>
          </w:p>
        </w:tc>
        <w:tc>
          <w:tcPr>
            <w:tcW w:w="0" w:type="auto"/>
            <w:tcBorders>
              <w:top w:val="nil"/>
            </w:tcBorders>
            <w:noWrap/>
            <w:hideMark/>
          </w:tcPr>
          <w:p w14:paraId="03D6FF36" w14:textId="56B677A9"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117.54</w:t>
            </w:r>
          </w:p>
        </w:tc>
        <w:tc>
          <w:tcPr>
            <w:tcW w:w="0" w:type="auto"/>
            <w:tcBorders>
              <w:top w:val="nil"/>
            </w:tcBorders>
            <w:noWrap/>
            <w:hideMark/>
          </w:tcPr>
          <w:p w14:paraId="6A0978E1" w14:textId="61506401"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115</w:t>
            </w:r>
          </w:p>
        </w:tc>
        <w:tc>
          <w:tcPr>
            <w:tcW w:w="0" w:type="auto"/>
            <w:tcBorders>
              <w:top w:val="nil"/>
            </w:tcBorders>
            <w:noWrap/>
            <w:hideMark/>
          </w:tcPr>
          <w:p w14:paraId="086F4DC5" w14:textId="094BABE0"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32</w:t>
            </w:r>
          </w:p>
        </w:tc>
        <w:tc>
          <w:tcPr>
            <w:tcW w:w="0" w:type="auto"/>
            <w:tcBorders>
              <w:top w:val="nil"/>
            </w:tcBorders>
            <w:noWrap/>
            <w:hideMark/>
          </w:tcPr>
          <w:p w14:paraId="310745F9" w14:textId="3085C6C0"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78</w:t>
            </w:r>
          </w:p>
        </w:tc>
        <w:tc>
          <w:tcPr>
            <w:tcW w:w="0" w:type="auto"/>
            <w:tcBorders>
              <w:top w:val="nil"/>
            </w:tcBorders>
            <w:noWrap/>
            <w:hideMark/>
          </w:tcPr>
          <w:p w14:paraId="7F143F44" w14:textId="75B3E06C"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225</w:t>
            </w:r>
          </w:p>
        </w:tc>
        <w:tc>
          <w:tcPr>
            <w:tcW w:w="0" w:type="auto"/>
            <w:tcBorders>
              <w:top w:val="nil"/>
            </w:tcBorders>
          </w:tcPr>
          <w:p w14:paraId="46CBFD6D" w14:textId="49006D3A" w:rsidR="00AF09F3" w:rsidRPr="00E578D8" w:rsidRDefault="00AF09F3" w:rsidP="00AF09F3">
            <w:pPr>
              <w:spacing w:before="0" w:after="0"/>
              <w:jc w:val="right"/>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rPr>
            </w:pPr>
            <w:r w:rsidRPr="00E578D8">
              <w:rPr>
                <w:rFonts w:cs="Times New Roman"/>
                <w:color w:val="000000"/>
              </w:rPr>
              <w:t>1.91</w:t>
            </w:r>
          </w:p>
        </w:tc>
      </w:tr>
      <w:tr w:rsidR="00AF09F3" w:rsidRPr="00E578D8" w14:paraId="6E8BA38F" w14:textId="77777777" w:rsidTr="0065465D">
        <w:trPr>
          <w:trHeight w:val="144"/>
          <w:jc w:val="center"/>
        </w:trPr>
        <w:tc>
          <w:tcPr>
            <w:cnfStyle w:val="001000000000" w:firstRow="0" w:lastRow="0" w:firstColumn="1" w:lastColumn="0" w:oddVBand="0" w:evenVBand="0" w:oddHBand="0" w:evenHBand="0" w:firstRowFirstColumn="0" w:firstRowLastColumn="0" w:lastRowFirstColumn="0" w:lastRowLastColumn="0"/>
            <w:tcW w:w="0" w:type="auto"/>
            <w:tcBorders>
              <w:top w:val="single" w:sz="4" w:space="0" w:color="7F7F7F"/>
            </w:tcBorders>
            <w:noWrap/>
            <w:vAlign w:val="center"/>
            <w:hideMark/>
          </w:tcPr>
          <w:p w14:paraId="3E593EB4" w14:textId="77777777" w:rsidR="00AF09F3" w:rsidRPr="00E578D8" w:rsidRDefault="00AF09F3" w:rsidP="00AF09F3">
            <w:pPr>
              <w:spacing w:before="0" w:after="0"/>
              <w:jc w:val="right"/>
              <w:rPr>
                <w:rFonts w:eastAsia="Times New Roman" w:cs="Times New Roman"/>
                <w:b w:val="0"/>
                <w:bCs w:val="0"/>
                <w:color w:val="000000"/>
              </w:rPr>
            </w:pPr>
            <w:r w:rsidRPr="00E578D8">
              <w:rPr>
                <w:rFonts w:eastAsia="Times New Roman" w:cs="Times New Roman"/>
                <w:b w:val="0"/>
                <w:bCs w:val="0"/>
                <w:color w:val="000000"/>
              </w:rPr>
              <w:t>Total</w:t>
            </w:r>
          </w:p>
        </w:tc>
        <w:tc>
          <w:tcPr>
            <w:tcW w:w="0" w:type="auto"/>
            <w:tcBorders>
              <w:top w:val="single" w:sz="4" w:space="0" w:color="7F7F7F"/>
            </w:tcBorders>
            <w:noWrap/>
            <w:hideMark/>
          </w:tcPr>
          <w:p w14:paraId="00C74C32" w14:textId="367B9A93"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1629.99</w:t>
            </w:r>
          </w:p>
        </w:tc>
        <w:tc>
          <w:tcPr>
            <w:tcW w:w="0" w:type="auto"/>
            <w:tcBorders>
              <w:top w:val="single" w:sz="4" w:space="0" w:color="7F7F7F"/>
            </w:tcBorders>
            <w:noWrap/>
            <w:hideMark/>
          </w:tcPr>
          <w:p w14:paraId="78C2D49B" w14:textId="3B331B64"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1225</w:t>
            </w:r>
          </w:p>
        </w:tc>
        <w:tc>
          <w:tcPr>
            <w:tcW w:w="0" w:type="auto"/>
            <w:tcBorders>
              <w:top w:val="single" w:sz="4" w:space="0" w:color="7F7F7F"/>
            </w:tcBorders>
            <w:noWrap/>
            <w:hideMark/>
          </w:tcPr>
          <w:p w14:paraId="65633239" w14:textId="16D39E58"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910</w:t>
            </w:r>
          </w:p>
        </w:tc>
        <w:tc>
          <w:tcPr>
            <w:tcW w:w="0" w:type="auto"/>
            <w:tcBorders>
              <w:top w:val="single" w:sz="4" w:space="0" w:color="7F7F7F"/>
            </w:tcBorders>
            <w:noWrap/>
            <w:hideMark/>
          </w:tcPr>
          <w:p w14:paraId="298A9A16" w14:textId="3CE78D78"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2150</w:t>
            </w:r>
          </w:p>
        </w:tc>
        <w:tc>
          <w:tcPr>
            <w:tcW w:w="0" w:type="auto"/>
            <w:tcBorders>
              <w:top w:val="single" w:sz="4" w:space="0" w:color="7F7F7F"/>
            </w:tcBorders>
            <w:noWrap/>
            <w:hideMark/>
          </w:tcPr>
          <w:p w14:paraId="45460E9D" w14:textId="1D3EB09D"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4285</w:t>
            </w:r>
          </w:p>
        </w:tc>
        <w:tc>
          <w:tcPr>
            <w:tcW w:w="0" w:type="auto"/>
            <w:tcBorders>
              <w:top w:val="single" w:sz="4" w:space="0" w:color="7F7F7F"/>
            </w:tcBorders>
          </w:tcPr>
          <w:p w14:paraId="2BAB87F6" w14:textId="19E00CB9" w:rsidR="00AF09F3" w:rsidRPr="00E578D8" w:rsidRDefault="00AF09F3" w:rsidP="00AF09F3">
            <w:pPr>
              <w:spacing w:before="0" w:after="0"/>
              <w:jc w:val="right"/>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rPr>
            </w:pPr>
            <w:r w:rsidRPr="00E578D8">
              <w:rPr>
                <w:rFonts w:cs="Times New Roman"/>
                <w:color w:val="000000"/>
              </w:rPr>
              <w:t>2.64</w:t>
            </w:r>
            <w:commentRangeEnd w:id="171"/>
            <w:r w:rsidR="00E578D8">
              <w:rPr>
                <w:rStyle w:val="CommentReference"/>
              </w:rPr>
              <w:commentReference w:id="171"/>
            </w:r>
          </w:p>
        </w:tc>
      </w:tr>
    </w:tbl>
    <w:p w14:paraId="093D58CA" w14:textId="65932246" w:rsidR="001E4356" w:rsidRDefault="001E4356" w:rsidP="001E4356">
      <w:pPr>
        <w:pStyle w:val="NoSpacing"/>
      </w:pPr>
    </w:p>
    <w:p w14:paraId="6E0EB37C" w14:textId="0765BEA2" w:rsidR="00E30529" w:rsidRPr="001E4356" w:rsidRDefault="00E30529" w:rsidP="001E4356">
      <w:pPr>
        <w:pStyle w:val="NoSpacing"/>
        <w:sectPr w:rsidR="00E30529" w:rsidRPr="001E4356" w:rsidSect="00D537FA">
          <w:headerReference w:type="even" r:id="rId34"/>
          <w:headerReference w:type="default" r:id="rId35"/>
          <w:footerReference w:type="even" r:id="rId36"/>
          <w:footerReference w:type="default" r:id="rId37"/>
          <w:headerReference w:type="first" r:id="rId38"/>
          <w:pgSz w:w="12240" w:h="15840"/>
          <w:pgMar w:top="1138" w:right="1181" w:bottom="1138" w:left="1282" w:header="283" w:footer="510" w:gutter="0"/>
          <w:lnNumType w:countBy="1" w:restart="continuous"/>
          <w:cols w:space="720"/>
          <w:titlePg/>
          <w:docGrid w:linePitch="360"/>
        </w:sectPr>
      </w:pPr>
    </w:p>
    <w:p w14:paraId="6134A5CF" w14:textId="6E019470" w:rsidR="00BA4C4A" w:rsidRDefault="00BA4C4A" w:rsidP="00BA4C4A">
      <w:pPr>
        <w:pStyle w:val="Caption"/>
      </w:pPr>
      <w:bookmarkStart w:id="174" w:name="_Ref31111903"/>
      <w:r w:rsidRPr="00D91B28">
        <w:rPr>
          <w:b/>
          <w:bCs w:val="0"/>
        </w:rPr>
        <w:lastRenderedPageBreak/>
        <w:t>Supplementary Table S</w:t>
      </w:r>
      <w:r w:rsidR="005E4421" w:rsidRPr="00D91B28">
        <w:rPr>
          <w:b/>
          <w:bCs w:val="0"/>
        </w:rPr>
        <w:fldChar w:fldCharType="begin"/>
      </w:r>
      <w:r w:rsidR="005E4421" w:rsidRPr="00D91B28">
        <w:rPr>
          <w:b/>
          <w:bCs w:val="0"/>
        </w:rPr>
        <w:instrText xml:space="preserve"> SEQ Supplementary_Table_S \* ARABIC </w:instrText>
      </w:r>
      <w:r w:rsidR="005E4421" w:rsidRPr="00D91B28">
        <w:rPr>
          <w:b/>
          <w:bCs w:val="0"/>
        </w:rPr>
        <w:fldChar w:fldCharType="separate"/>
      </w:r>
      <w:r w:rsidR="001E4356">
        <w:rPr>
          <w:b/>
          <w:bCs w:val="0"/>
          <w:noProof/>
        </w:rPr>
        <w:t>2</w:t>
      </w:r>
      <w:r w:rsidR="005E4421" w:rsidRPr="00D91B28">
        <w:rPr>
          <w:b/>
          <w:bCs w:val="0"/>
          <w:noProof/>
        </w:rPr>
        <w:fldChar w:fldCharType="end"/>
      </w:r>
      <w:bookmarkEnd w:id="169"/>
      <w:bookmarkEnd w:id="174"/>
      <w:r w:rsidRPr="00D91B28">
        <w:rPr>
          <w:b/>
          <w:bCs w:val="0"/>
        </w:rPr>
        <w:t xml:space="preserve">. </w:t>
      </w:r>
      <w:r w:rsidR="001E4356" w:rsidRPr="001E4356">
        <w:t>Illumina</w:t>
      </w:r>
      <w:r w:rsidR="001E4356">
        <w:rPr>
          <w:b/>
          <w:bCs w:val="0"/>
        </w:rPr>
        <w:t xml:space="preserve"> </w:t>
      </w:r>
      <w:r w:rsidR="001E4356" w:rsidRPr="00D91B28">
        <w:rPr>
          <w:shd w:val="clear" w:color="auto" w:fill="FFFFFF"/>
        </w:rPr>
        <w:t>Infinium</w:t>
      </w:r>
      <w:r w:rsidR="001E4356" w:rsidRPr="00D91B28">
        <w:rPr>
          <w:shd w:val="clear" w:color="auto" w:fill="FFFFFF"/>
          <w:vertAlign w:val="superscript"/>
        </w:rPr>
        <w:t>®</w:t>
      </w:r>
      <w:r w:rsidR="001E4356" w:rsidRPr="00D91B28">
        <w:rPr>
          <w:shd w:val="clear" w:color="auto" w:fill="FFFFFF"/>
        </w:rPr>
        <w:t xml:space="preserve"> 8,303 </w:t>
      </w:r>
      <w:r w:rsidR="001E4356">
        <w:t>Potato Array</w:t>
      </w:r>
      <w:r w:rsidR="006B4D3F">
        <w:t xml:space="preserve"> </w:t>
      </w:r>
      <w:r w:rsidR="001E4356">
        <w:t>marker names</w:t>
      </w:r>
      <w:r w:rsidR="006B4D3F">
        <w:t xml:space="preserve"> (</w:t>
      </w:r>
      <w:proofErr w:type="spellStart"/>
      <w:r w:rsidR="006B4D3F">
        <w:t>solcap_snp</w:t>
      </w:r>
      <w:proofErr w:type="spellEnd"/>
      <w:r w:rsidR="006B4D3F">
        <w:t xml:space="preserve">) </w:t>
      </w:r>
      <w:r w:rsidR="004904AE">
        <w:t>and their respective</w:t>
      </w:r>
      <w:r w:rsidR="006B4D3F">
        <w:t xml:space="preserve"> </w:t>
      </w:r>
      <w:r w:rsidR="006B4D3F" w:rsidRPr="004904AE">
        <w:rPr>
          <w:i/>
          <w:iCs/>
        </w:rPr>
        <w:t>Solanum tuberosum</w:t>
      </w:r>
      <w:r w:rsidR="006B4D3F">
        <w:t xml:space="preserve"> v. 4.03 </w:t>
      </w:r>
      <w:r w:rsidR="00FC2385">
        <w:t xml:space="preserve">(ST4.03) </w:t>
      </w:r>
      <w:r w:rsidR="006B4D3F">
        <w:t xml:space="preserve">genome </w:t>
      </w:r>
      <w:r w:rsidR="004904AE">
        <w:t>positions</w:t>
      </w:r>
      <w:r w:rsidR="006B4D3F">
        <w:t>, in base pairs (bp), on the</w:t>
      </w:r>
      <w:r w:rsidR="001E4356">
        <w:t xml:space="preserve"> </w:t>
      </w:r>
      <w:r w:rsidR="006B4D3F">
        <w:t>left and on the right</w:t>
      </w:r>
      <w:r w:rsidR="001E4356">
        <w:t xml:space="preserve"> </w:t>
      </w:r>
      <w:r w:rsidR="006B4D3F">
        <w:t xml:space="preserve">of </w:t>
      </w:r>
      <w:r w:rsidR="001E4356">
        <w:t>the QTL peak</w:t>
      </w:r>
      <w:r w:rsidR="006B4D3F">
        <w:t xml:space="preserve"> </w:t>
      </w:r>
      <w:r w:rsidR="001E4356">
        <w:t xml:space="preserve">and </w:t>
      </w:r>
      <w:r w:rsidR="00087022">
        <w:t>their</w:t>
      </w:r>
      <w:r w:rsidR="001E4356">
        <w:t xml:space="preserve"> support interval</w:t>
      </w:r>
      <w:r w:rsidR="006B4D3F">
        <w:t>s</w:t>
      </w:r>
      <w:r w:rsidRPr="00D91B28">
        <w:t>.</w:t>
      </w:r>
    </w:p>
    <w:tbl>
      <w:tblPr>
        <w:tblW w:w="5000" w:type="pct"/>
        <w:tblLook w:val="04A0" w:firstRow="1" w:lastRow="0" w:firstColumn="1" w:lastColumn="0" w:noHBand="0" w:noVBand="1"/>
      </w:tblPr>
      <w:tblGrid>
        <w:gridCol w:w="769"/>
        <w:gridCol w:w="665"/>
        <w:gridCol w:w="939"/>
        <w:gridCol w:w="676"/>
        <w:gridCol w:w="915"/>
        <w:gridCol w:w="1194"/>
        <w:gridCol w:w="1206"/>
        <w:gridCol w:w="1194"/>
        <w:gridCol w:w="1206"/>
        <w:gridCol w:w="1194"/>
        <w:gridCol w:w="1206"/>
        <w:gridCol w:w="1194"/>
        <w:gridCol w:w="1206"/>
      </w:tblGrid>
      <w:tr w:rsidR="009C4DB1" w:rsidRPr="009C4DB1" w14:paraId="51F277FA" w14:textId="77777777" w:rsidTr="009C4DB1">
        <w:trPr>
          <w:trHeight w:val="285"/>
        </w:trPr>
        <w:tc>
          <w:tcPr>
            <w:tcW w:w="287" w:type="pct"/>
            <w:vMerge w:val="restart"/>
            <w:tcBorders>
              <w:top w:val="single" w:sz="4" w:space="0" w:color="auto"/>
              <w:left w:val="nil"/>
              <w:bottom w:val="single" w:sz="4" w:space="0" w:color="auto"/>
              <w:right w:val="nil"/>
            </w:tcBorders>
            <w:shd w:val="clear" w:color="auto" w:fill="auto"/>
            <w:noWrap/>
            <w:vAlign w:val="center"/>
          </w:tcPr>
          <w:p w14:paraId="36874695" w14:textId="49B3D6ED" w:rsidR="003E026D" w:rsidRPr="009C4DB1" w:rsidRDefault="003E026D" w:rsidP="00C83112">
            <w:pPr>
              <w:spacing w:before="0" w:after="0"/>
              <w:jc w:val="center"/>
              <w:rPr>
                <w:rFonts w:eastAsia="Times New Roman" w:cs="Times New Roman"/>
                <w:sz w:val="22"/>
              </w:rPr>
            </w:pPr>
            <w:proofErr w:type="spellStart"/>
            <w:r w:rsidRPr="009C4DB1">
              <w:rPr>
                <w:rFonts w:eastAsia="Times New Roman" w:cs="Times New Roman"/>
                <w:sz w:val="22"/>
              </w:rPr>
              <w:t>Trait</w:t>
            </w:r>
            <w:r w:rsidR="00A12F02" w:rsidRPr="009C4DB1">
              <w:rPr>
                <w:rFonts w:eastAsia="Times New Roman" w:cs="Times New Roman"/>
                <w:sz w:val="22"/>
                <w:vertAlign w:val="superscript"/>
              </w:rPr>
              <w:t>a</w:t>
            </w:r>
            <w:proofErr w:type="spellEnd"/>
          </w:p>
        </w:tc>
        <w:tc>
          <w:tcPr>
            <w:tcW w:w="249" w:type="pct"/>
            <w:vMerge w:val="restart"/>
            <w:tcBorders>
              <w:top w:val="single" w:sz="4" w:space="0" w:color="auto"/>
              <w:left w:val="nil"/>
              <w:bottom w:val="single" w:sz="4" w:space="0" w:color="auto"/>
              <w:right w:val="nil"/>
            </w:tcBorders>
            <w:shd w:val="clear" w:color="auto" w:fill="auto"/>
            <w:noWrap/>
            <w:vAlign w:val="center"/>
          </w:tcPr>
          <w:p w14:paraId="7EAB9346" w14:textId="028BAF48" w:rsidR="003E026D" w:rsidRPr="009C4DB1" w:rsidRDefault="003E026D" w:rsidP="00C83112">
            <w:pPr>
              <w:spacing w:before="0" w:after="0"/>
              <w:jc w:val="right"/>
              <w:rPr>
                <w:rFonts w:eastAsia="Times New Roman" w:cs="Times New Roman"/>
                <w:sz w:val="22"/>
              </w:rPr>
            </w:pPr>
            <w:r w:rsidRPr="009C4DB1">
              <w:rPr>
                <w:rFonts w:eastAsia="Times New Roman" w:cs="Times New Roman"/>
                <w:sz w:val="22"/>
              </w:rPr>
              <w:t>QTL</w:t>
            </w:r>
          </w:p>
        </w:tc>
        <w:tc>
          <w:tcPr>
            <w:tcW w:w="350" w:type="pct"/>
            <w:vMerge w:val="restart"/>
            <w:tcBorders>
              <w:top w:val="single" w:sz="4" w:space="0" w:color="auto"/>
              <w:left w:val="nil"/>
              <w:bottom w:val="single" w:sz="4" w:space="0" w:color="auto"/>
              <w:right w:val="nil"/>
            </w:tcBorders>
            <w:shd w:val="clear" w:color="auto" w:fill="auto"/>
            <w:noWrap/>
            <w:vAlign w:val="center"/>
          </w:tcPr>
          <w:p w14:paraId="4EBF5736" w14:textId="7498E45D" w:rsidR="003E026D" w:rsidRPr="009C4DB1" w:rsidRDefault="003E026D" w:rsidP="00C83112">
            <w:pPr>
              <w:spacing w:before="0" w:after="0"/>
              <w:jc w:val="right"/>
              <w:rPr>
                <w:rFonts w:eastAsia="Times New Roman" w:cs="Times New Roman"/>
                <w:sz w:val="22"/>
              </w:rPr>
            </w:pPr>
            <w:r w:rsidRPr="009C4DB1">
              <w:rPr>
                <w:rFonts w:eastAsia="Times New Roman" w:cs="Times New Roman"/>
                <w:sz w:val="22"/>
              </w:rPr>
              <w:t>Linkage</w:t>
            </w:r>
          </w:p>
          <w:p w14:paraId="173DD9C5" w14:textId="456913A9" w:rsidR="003E026D" w:rsidRPr="009C4DB1" w:rsidRDefault="003E026D" w:rsidP="00C83112">
            <w:pPr>
              <w:spacing w:before="0" w:after="0"/>
              <w:jc w:val="right"/>
              <w:rPr>
                <w:rFonts w:eastAsia="Times New Roman" w:cs="Times New Roman"/>
                <w:sz w:val="22"/>
              </w:rPr>
            </w:pPr>
            <w:r w:rsidRPr="009C4DB1">
              <w:rPr>
                <w:rFonts w:eastAsia="Times New Roman" w:cs="Times New Roman"/>
                <w:sz w:val="22"/>
              </w:rPr>
              <w:t>group</w:t>
            </w:r>
          </w:p>
        </w:tc>
        <w:tc>
          <w:tcPr>
            <w:tcW w:w="253" w:type="pct"/>
            <w:vMerge w:val="restart"/>
            <w:tcBorders>
              <w:top w:val="single" w:sz="4" w:space="0" w:color="auto"/>
              <w:left w:val="nil"/>
              <w:bottom w:val="single" w:sz="4" w:space="0" w:color="auto"/>
              <w:right w:val="nil"/>
            </w:tcBorders>
            <w:shd w:val="clear" w:color="auto" w:fill="auto"/>
            <w:noWrap/>
            <w:vAlign w:val="center"/>
          </w:tcPr>
          <w:p w14:paraId="5567FF20" w14:textId="77777777" w:rsidR="00B729C4" w:rsidRPr="009C4DB1" w:rsidRDefault="003E026D" w:rsidP="00C83112">
            <w:pPr>
              <w:spacing w:before="0" w:after="0"/>
              <w:jc w:val="right"/>
              <w:rPr>
                <w:rFonts w:eastAsia="Times New Roman" w:cs="Times New Roman"/>
                <w:sz w:val="22"/>
              </w:rPr>
            </w:pPr>
            <w:r w:rsidRPr="009C4DB1">
              <w:rPr>
                <w:rFonts w:eastAsia="Times New Roman" w:cs="Times New Roman"/>
                <w:sz w:val="22"/>
              </w:rPr>
              <w:t xml:space="preserve">QTL </w:t>
            </w:r>
          </w:p>
          <w:p w14:paraId="4E5AD726" w14:textId="33D5F0E5" w:rsidR="00B729C4" w:rsidRPr="009C4DB1" w:rsidRDefault="008D5C4C" w:rsidP="00C83112">
            <w:pPr>
              <w:spacing w:before="0" w:after="0"/>
              <w:jc w:val="right"/>
              <w:rPr>
                <w:rFonts w:eastAsia="Times New Roman" w:cs="Times New Roman"/>
                <w:sz w:val="22"/>
              </w:rPr>
            </w:pPr>
            <w:r w:rsidRPr="009C4DB1">
              <w:rPr>
                <w:rFonts w:eastAsia="Times New Roman" w:cs="Times New Roman"/>
                <w:sz w:val="22"/>
              </w:rPr>
              <w:t>peak</w:t>
            </w:r>
          </w:p>
          <w:p w14:paraId="3AD81F6D" w14:textId="33B553C1" w:rsidR="003E026D" w:rsidRPr="009C4DB1" w:rsidRDefault="00B729C4" w:rsidP="00C83112">
            <w:pPr>
              <w:spacing w:before="0" w:after="0"/>
              <w:jc w:val="right"/>
              <w:rPr>
                <w:rFonts w:eastAsia="Times New Roman" w:cs="Times New Roman"/>
                <w:sz w:val="22"/>
              </w:rPr>
            </w:pPr>
            <w:r w:rsidRPr="009C4DB1">
              <w:rPr>
                <w:rFonts w:eastAsia="Times New Roman" w:cs="Times New Roman"/>
                <w:sz w:val="22"/>
              </w:rPr>
              <w:t>(cM)</w:t>
            </w:r>
          </w:p>
        </w:tc>
        <w:tc>
          <w:tcPr>
            <w:tcW w:w="341" w:type="pct"/>
            <w:vMerge w:val="restart"/>
            <w:tcBorders>
              <w:top w:val="single" w:sz="4" w:space="0" w:color="auto"/>
              <w:left w:val="nil"/>
              <w:bottom w:val="single" w:sz="4" w:space="0" w:color="auto"/>
              <w:right w:val="nil"/>
            </w:tcBorders>
            <w:shd w:val="clear" w:color="auto" w:fill="auto"/>
            <w:noWrap/>
            <w:vAlign w:val="center"/>
          </w:tcPr>
          <w:p w14:paraId="6F323506" w14:textId="287DC603" w:rsidR="003E026D" w:rsidRPr="009C4DB1" w:rsidRDefault="003E026D" w:rsidP="00C83112">
            <w:pPr>
              <w:spacing w:before="0" w:after="0"/>
              <w:jc w:val="right"/>
              <w:rPr>
                <w:rFonts w:eastAsia="Times New Roman" w:cs="Times New Roman"/>
                <w:sz w:val="22"/>
              </w:rPr>
            </w:pPr>
            <w:r w:rsidRPr="009C4DB1">
              <w:rPr>
                <w:rFonts w:eastAsia="Times New Roman" w:cs="Times New Roman"/>
                <w:sz w:val="22"/>
              </w:rPr>
              <w:t>Support</w:t>
            </w:r>
          </w:p>
          <w:p w14:paraId="639DD406" w14:textId="77777777" w:rsidR="00B729C4" w:rsidRPr="009C4DB1" w:rsidRDefault="003E026D" w:rsidP="00C83112">
            <w:pPr>
              <w:spacing w:before="0" w:after="0"/>
              <w:jc w:val="right"/>
              <w:rPr>
                <w:rFonts w:eastAsia="Times New Roman" w:cs="Times New Roman"/>
                <w:sz w:val="22"/>
              </w:rPr>
            </w:pPr>
            <w:r w:rsidRPr="009C4DB1">
              <w:rPr>
                <w:rFonts w:eastAsia="Times New Roman" w:cs="Times New Roman"/>
                <w:sz w:val="22"/>
              </w:rPr>
              <w:t xml:space="preserve">interval </w:t>
            </w:r>
          </w:p>
          <w:p w14:paraId="103A6FAB" w14:textId="3921E012" w:rsidR="003E026D" w:rsidRPr="009C4DB1" w:rsidRDefault="003E026D" w:rsidP="00C83112">
            <w:pPr>
              <w:spacing w:before="0" w:after="0"/>
              <w:jc w:val="right"/>
              <w:rPr>
                <w:rFonts w:eastAsia="Times New Roman" w:cs="Times New Roman"/>
                <w:sz w:val="22"/>
              </w:rPr>
            </w:pPr>
            <w:r w:rsidRPr="009C4DB1">
              <w:rPr>
                <w:rFonts w:eastAsia="Times New Roman" w:cs="Times New Roman"/>
                <w:sz w:val="22"/>
              </w:rPr>
              <w:t>(cM)</w:t>
            </w:r>
          </w:p>
        </w:tc>
        <w:tc>
          <w:tcPr>
            <w:tcW w:w="1760" w:type="pct"/>
            <w:gridSpan w:val="4"/>
            <w:tcBorders>
              <w:top w:val="single" w:sz="4" w:space="0" w:color="auto"/>
              <w:left w:val="nil"/>
              <w:bottom w:val="single" w:sz="4" w:space="0" w:color="auto"/>
              <w:right w:val="nil"/>
            </w:tcBorders>
            <w:shd w:val="clear" w:color="auto" w:fill="auto"/>
            <w:noWrap/>
            <w:vAlign w:val="center"/>
          </w:tcPr>
          <w:p w14:paraId="74D7AB7B" w14:textId="4AC5834E" w:rsidR="003E026D" w:rsidRPr="009C4DB1" w:rsidRDefault="003E026D" w:rsidP="00C83112">
            <w:pPr>
              <w:spacing w:before="0" w:after="0"/>
              <w:jc w:val="center"/>
              <w:rPr>
                <w:rFonts w:eastAsia="Times New Roman" w:cs="Times New Roman"/>
                <w:sz w:val="22"/>
              </w:rPr>
            </w:pPr>
            <w:r w:rsidRPr="009C4DB1">
              <w:rPr>
                <w:rFonts w:eastAsia="Times New Roman" w:cs="Times New Roman"/>
                <w:sz w:val="22"/>
              </w:rPr>
              <w:t>QTL peak</w:t>
            </w:r>
          </w:p>
        </w:tc>
        <w:tc>
          <w:tcPr>
            <w:tcW w:w="1760" w:type="pct"/>
            <w:gridSpan w:val="4"/>
            <w:tcBorders>
              <w:top w:val="single" w:sz="4" w:space="0" w:color="auto"/>
              <w:left w:val="nil"/>
              <w:bottom w:val="single" w:sz="4" w:space="0" w:color="auto"/>
              <w:right w:val="nil"/>
            </w:tcBorders>
            <w:shd w:val="clear" w:color="auto" w:fill="auto"/>
            <w:noWrap/>
            <w:vAlign w:val="center"/>
          </w:tcPr>
          <w:p w14:paraId="3524703C" w14:textId="46FDF477" w:rsidR="003E026D" w:rsidRPr="009C4DB1" w:rsidRDefault="006B4D3F" w:rsidP="00C83112">
            <w:pPr>
              <w:spacing w:before="0" w:after="0"/>
              <w:jc w:val="center"/>
              <w:rPr>
                <w:rFonts w:eastAsia="Times New Roman" w:cs="Times New Roman"/>
                <w:sz w:val="22"/>
              </w:rPr>
            </w:pPr>
            <w:r w:rsidRPr="009C4DB1">
              <w:rPr>
                <w:rFonts w:eastAsia="Times New Roman" w:cs="Times New Roman"/>
                <w:sz w:val="22"/>
              </w:rPr>
              <w:t>Support</w:t>
            </w:r>
            <w:r w:rsidR="003E026D" w:rsidRPr="009C4DB1">
              <w:rPr>
                <w:rFonts w:eastAsia="Times New Roman" w:cs="Times New Roman"/>
                <w:sz w:val="22"/>
              </w:rPr>
              <w:t xml:space="preserve"> interval</w:t>
            </w:r>
          </w:p>
        </w:tc>
      </w:tr>
      <w:tr w:rsidR="009C4DB1" w:rsidRPr="009C4DB1" w14:paraId="4F895DD6" w14:textId="77777777" w:rsidTr="009C4DB1">
        <w:trPr>
          <w:trHeight w:val="285"/>
        </w:trPr>
        <w:tc>
          <w:tcPr>
            <w:tcW w:w="287" w:type="pct"/>
            <w:vMerge/>
            <w:tcBorders>
              <w:top w:val="single" w:sz="4" w:space="0" w:color="auto"/>
              <w:left w:val="nil"/>
              <w:bottom w:val="single" w:sz="4" w:space="0" w:color="auto"/>
              <w:right w:val="nil"/>
            </w:tcBorders>
            <w:shd w:val="clear" w:color="auto" w:fill="auto"/>
            <w:noWrap/>
            <w:vAlign w:val="bottom"/>
          </w:tcPr>
          <w:p w14:paraId="0B198C55" w14:textId="466DE4B4" w:rsidR="003E026D" w:rsidRPr="009C4DB1" w:rsidRDefault="003E026D" w:rsidP="003E026D">
            <w:pPr>
              <w:spacing w:before="0" w:after="0"/>
              <w:jc w:val="center"/>
              <w:rPr>
                <w:rFonts w:eastAsia="Times New Roman" w:cs="Times New Roman"/>
                <w:sz w:val="22"/>
              </w:rPr>
            </w:pPr>
          </w:p>
        </w:tc>
        <w:tc>
          <w:tcPr>
            <w:tcW w:w="249" w:type="pct"/>
            <w:vMerge/>
            <w:tcBorders>
              <w:top w:val="single" w:sz="4" w:space="0" w:color="auto"/>
              <w:left w:val="nil"/>
              <w:bottom w:val="single" w:sz="4" w:space="0" w:color="auto"/>
              <w:right w:val="nil"/>
            </w:tcBorders>
            <w:shd w:val="clear" w:color="auto" w:fill="auto"/>
            <w:noWrap/>
            <w:vAlign w:val="bottom"/>
          </w:tcPr>
          <w:p w14:paraId="6E29544B" w14:textId="21E5A8DB" w:rsidR="003E026D" w:rsidRPr="009C4DB1" w:rsidRDefault="003E026D" w:rsidP="003E026D">
            <w:pPr>
              <w:spacing w:before="0" w:after="0"/>
              <w:jc w:val="center"/>
              <w:rPr>
                <w:rFonts w:eastAsia="Times New Roman" w:cs="Times New Roman"/>
                <w:sz w:val="22"/>
              </w:rPr>
            </w:pPr>
          </w:p>
        </w:tc>
        <w:tc>
          <w:tcPr>
            <w:tcW w:w="350" w:type="pct"/>
            <w:vMerge/>
            <w:tcBorders>
              <w:top w:val="single" w:sz="4" w:space="0" w:color="auto"/>
              <w:left w:val="nil"/>
              <w:bottom w:val="single" w:sz="4" w:space="0" w:color="auto"/>
              <w:right w:val="nil"/>
            </w:tcBorders>
            <w:shd w:val="clear" w:color="auto" w:fill="auto"/>
            <w:noWrap/>
            <w:vAlign w:val="bottom"/>
          </w:tcPr>
          <w:p w14:paraId="4293C306" w14:textId="4CBAA12B" w:rsidR="003E026D" w:rsidRPr="009C4DB1" w:rsidRDefault="003E026D" w:rsidP="003E026D">
            <w:pPr>
              <w:spacing w:before="0" w:after="0"/>
              <w:jc w:val="center"/>
              <w:rPr>
                <w:rFonts w:eastAsia="Times New Roman" w:cs="Times New Roman"/>
                <w:sz w:val="22"/>
              </w:rPr>
            </w:pPr>
          </w:p>
        </w:tc>
        <w:tc>
          <w:tcPr>
            <w:tcW w:w="253" w:type="pct"/>
            <w:vMerge/>
            <w:tcBorders>
              <w:top w:val="single" w:sz="4" w:space="0" w:color="auto"/>
              <w:left w:val="nil"/>
              <w:bottom w:val="single" w:sz="4" w:space="0" w:color="auto"/>
              <w:right w:val="nil"/>
            </w:tcBorders>
            <w:shd w:val="clear" w:color="auto" w:fill="auto"/>
            <w:noWrap/>
            <w:vAlign w:val="bottom"/>
          </w:tcPr>
          <w:p w14:paraId="39AD87BC" w14:textId="0FCF0B9E" w:rsidR="003E026D" w:rsidRPr="009C4DB1" w:rsidRDefault="003E026D" w:rsidP="003E026D">
            <w:pPr>
              <w:spacing w:before="0" w:after="0"/>
              <w:jc w:val="center"/>
              <w:rPr>
                <w:rFonts w:eastAsia="Times New Roman" w:cs="Times New Roman"/>
                <w:sz w:val="22"/>
              </w:rPr>
            </w:pPr>
          </w:p>
        </w:tc>
        <w:tc>
          <w:tcPr>
            <w:tcW w:w="341" w:type="pct"/>
            <w:vMerge/>
            <w:tcBorders>
              <w:top w:val="single" w:sz="4" w:space="0" w:color="auto"/>
              <w:left w:val="nil"/>
              <w:bottom w:val="single" w:sz="4" w:space="0" w:color="auto"/>
              <w:right w:val="nil"/>
            </w:tcBorders>
            <w:shd w:val="clear" w:color="auto" w:fill="auto"/>
            <w:noWrap/>
            <w:vAlign w:val="bottom"/>
          </w:tcPr>
          <w:p w14:paraId="513D06DF" w14:textId="15ACD6CE" w:rsidR="003E026D" w:rsidRPr="009C4DB1" w:rsidRDefault="003E026D" w:rsidP="003E026D">
            <w:pPr>
              <w:spacing w:before="0" w:after="0"/>
              <w:jc w:val="center"/>
              <w:rPr>
                <w:rFonts w:eastAsia="Times New Roman" w:cs="Times New Roman"/>
                <w:sz w:val="22"/>
              </w:rPr>
            </w:pPr>
          </w:p>
        </w:tc>
        <w:tc>
          <w:tcPr>
            <w:tcW w:w="880" w:type="pct"/>
            <w:gridSpan w:val="2"/>
            <w:tcBorders>
              <w:top w:val="single" w:sz="4" w:space="0" w:color="auto"/>
              <w:left w:val="nil"/>
              <w:bottom w:val="single" w:sz="4" w:space="0" w:color="auto"/>
              <w:right w:val="nil"/>
            </w:tcBorders>
            <w:shd w:val="clear" w:color="auto" w:fill="auto"/>
            <w:noWrap/>
            <w:vAlign w:val="center"/>
          </w:tcPr>
          <w:p w14:paraId="28DC2D56" w14:textId="21812E73" w:rsidR="003E026D" w:rsidRPr="009C4DB1" w:rsidRDefault="003E026D" w:rsidP="00C83112">
            <w:pPr>
              <w:spacing w:before="0" w:after="0"/>
              <w:jc w:val="center"/>
              <w:rPr>
                <w:rFonts w:eastAsia="Times New Roman" w:cs="Times New Roman"/>
                <w:sz w:val="22"/>
              </w:rPr>
            </w:pPr>
            <w:r w:rsidRPr="009C4DB1">
              <w:rPr>
                <w:rFonts w:eastAsia="Times New Roman" w:cs="Times New Roman"/>
                <w:sz w:val="22"/>
              </w:rPr>
              <w:t>Left</w:t>
            </w:r>
            <w:r w:rsidR="000F1C8D" w:rsidRPr="009C4DB1">
              <w:rPr>
                <w:rFonts w:eastAsia="Times New Roman" w:cs="Times New Roman"/>
                <w:sz w:val="22"/>
              </w:rPr>
              <w:t xml:space="preserve"> marker</w:t>
            </w:r>
          </w:p>
        </w:tc>
        <w:tc>
          <w:tcPr>
            <w:tcW w:w="880" w:type="pct"/>
            <w:gridSpan w:val="2"/>
            <w:tcBorders>
              <w:top w:val="single" w:sz="4" w:space="0" w:color="auto"/>
              <w:left w:val="nil"/>
              <w:bottom w:val="single" w:sz="4" w:space="0" w:color="auto"/>
              <w:right w:val="nil"/>
            </w:tcBorders>
            <w:shd w:val="clear" w:color="auto" w:fill="auto"/>
            <w:noWrap/>
            <w:vAlign w:val="center"/>
          </w:tcPr>
          <w:p w14:paraId="76E11FB7" w14:textId="25CA9FBD" w:rsidR="003E026D" w:rsidRPr="009C4DB1" w:rsidRDefault="003E026D" w:rsidP="00C83112">
            <w:pPr>
              <w:spacing w:before="0" w:after="0"/>
              <w:jc w:val="center"/>
              <w:rPr>
                <w:rFonts w:eastAsia="Times New Roman" w:cs="Times New Roman"/>
                <w:sz w:val="22"/>
              </w:rPr>
            </w:pPr>
            <w:r w:rsidRPr="009C4DB1">
              <w:rPr>
                <w:rFonts w:eastAsia="Times New Roman" w:cs="Times New Roman"/>
                <w:sz w:val="22"/>
              </w:rPr>
              <w:t>Right</w:t>
            </w:r>
            <w:r w:rsidR="000F1C8D" w:rsidRPr="009C4DB1">
              <w:rPr>
                <w:rFonts w:eastAsia="Times New Roman" w:cs="Times New Roman"/>
                <w:sz w:val="22"/>
              </w:rPr>
              <w:t xml:space="preserve"> marker</w:t>
            </w:r>
          </w:p>
        </w:tc>
        <w:tc>
          <w:tcPr>
            <w:tcW w:w="880" w:type="pct"/>
            <w:gridSpan w:val="2"/>
            <w:tcBorders>
              <w:top w:val="single" w:sz="4" w:space="0" w:color="auto"/>
              <w:left w:val="nil"/>
              <w:bottom w:val="single" w:sz="4" w:space="0" w:color="auto"/>
              <w:right w:val="nil"/>
            </w:tcBorders>
            <w:shd w:val="clear" w:color="auto" w:fill="auto"/>
            <w:noWrap/>
            <w:vAlign w:val="center"/>
          </w:tcPr>
          <w:p w14:paraId="25CA4F94" w14:textId="152209F7" w:rsidR="003E026D" w:rsidRPr="009C4DB1" w:rsidRDefault="003E026D" w:rsidP="00C83112">
            <w:pPr>
              <w:spacing w:before="0" w:after="0"/>
              <w:jc w:val="center"/>
              <w:rPr>
                <w:rFonts w:eastAsia="Times New Roman" w:cs="Times New Roman"/>
                <w:sz w:val="22"/>
              </w:rPr>
            </w:pPr>
            <w:r w:rsidRPr="009C4DB1">
              <w:rPr>
                <w:rFonts w:eastAsia="Times New Roman" w:cs="Times New Roman"/>
                <w:sz w:val="22"/>
              </w:rPr>
              <w:t>Left</w:t>
            </w:r>
            <w:r w:rsidR="000F1C8D" w:rsidRPr="009C4DB1">
              <w:rPr>
                <w:rFonts w:eastAsia="Times New Roman" w:cs="Times New Roman"/>
                <w:sz w:val="22"/>
              </w:rPr>
              <w:t xml:space="preserve"> marker</w:t>
            </w:r>
          </w:p>
        </w:tc>
        <w:tc>
          <w:tcPr>
            <w:tcW w:w="880" w:type="pct"/>
            <w:gridSpan w:val="2"/>
            <w:tcBorders>
              <w:top w:val="single" w:sz="4" w:space="0" w:color="auto"/>
              <w:left w:val="nil"/>
              <w:bottom w:val="single" w:sz="4" w:space="0" w:color="auto"/>
              <w:right w:val="nil"/>
            </w:tcBorders>
            <w:shd w:val="clear" w:color="auto" w:fill="auto"/>
            <w:noWrap/>
            <w:vAlign w:val="center"/>
          </w:tcPr>
          <w:p w14:paraId="22A28307" w14:textId="1AC91B75" w:rsidR="003E026D" w:rsidRPr="009C4DB1" w:rsidRDefault="003E026D" w:rsidP="00C83112">
            <w:pPr>
              <w:spacing w:before="0" w:after="0"/>
              <w:jc w:val="center"/>
              <w:rPr>
                <w:rFonts w:eastAsia="Times New Roman" w:cs="Times New Roman"/>
                <w:sz w:val="22"/>
              </w:rPr>
            </w:pPr>
            <w:r w:rsidRPr="009C4DB1">
              <w:rPr>
                <w:rFonts w:eastAsia="Times New Roman" w:cs="Times New Roman"/>
                <w:sz w:val="22"/>
              </w:rPr>
              <w:t>Right</w:t>
            </w:r>
            <w:r w:rsidR="000F1C8D" w:rsidRPr="009C4DB1">
              <w:rPr>
                <w:rFonts w:eastAsia="Times New Roman" w:cs="Times New Roman"/>
                <w:sz w:val="22"/>
              </w:rPr>
              <w:t xml:space="preserve"> marker</w:t>
            </w:r>
          </w:p>
        </w:tc>
      </w:tr>
      <w:tr w:rsidR="009C4DB1" w:rsidRPr="009C4DB1" w14:paraId="7D8F5CA9" w14:textId="77777777" w:rsidTr="009C4DB1">
        <w:trPr>
          <w:trHeight w:val="285"/>
        </w:trPr>
        <w:tc>
          <w:tcPr>
            <w:tcW w:w="287" w:type="pct"/>
            <w:vMerge/>
            <w:tcBorders>
              <w:top w:val="single" w:sz="4" w:space="0" w:color="auto"/>
              <w:left w:val="nil"/>
              <w:bottom w:val="single" w:sz="4" w:space="0" w:color="auto"/>
              <w:right w:val="nil"/>
            </w:tcBorders>
            <w:shd w:val="clear" w:color="auto" w:fill="auto"/>
            <w:noWrap/>
            <w:vAlign w:val="bottom"/>
            <w:hideMark/>
          </w:tcPr>
          <w:p w14:paraId="70526313" w14:textId="2E747079" w:rsidR="003E026D" w:rsidRPr="009C4DB1" w:rsidRDefault="003E026D" w:rsidP="003E026D">
            <w:pPr>
              <w:spacing w:before="0" w:after="0"/>
              <w:jc w:val="center"/>
              <w:rPr>
                <w:rFonts w:eastAsia="Times New Roman" w:cs="Times New Roman"/>
                <w:sz w:val="22"/>
              </w:rPr>
            </w:pPr>
          </w:p>
        </w:tc>
        <w:tc>
          <w:tcPr>
            <w:tcW w:w="249" w:type="pct"/>
            <w:vMerge/>
            <w:tcBorders>
              <w:top w:val="single" w:sz="4" w:space="0" w:color="auto"/>
              <w:left w:val="nil"/>
              <w:bottom w:val="single" w:sz="4" w:space="0" w:color="auto"/>
              <w:right w:val="nil"/>
            </w:tcBorders>
            <w:shd w:val="clear" w:color="auto" w:fill="auto"/>
            <w:noWrap/>
            <w:vAlign w:val="bottom"/>
            <w:hideMark/>
          </w:tcPr>
          <w:p w14:paraId="23AFCB50" w14:textId="76E8D055" w:rsidR="003E026D" w:rsidRPr="009C4DB1" w:rsidRDefault="003E026D" w:rsidP="003E026D">
            <w:pPr>
              <w:spacing w:before="0" w:after="0"/>
              <w:jc w:val="center"/>
              <w:rPr>
                <w:rFonts w:eastAsia="Times New Roman" w:cs="Times New Roman"/>
                <w:sz w:val="22"/>
              </w:rPr>
            </w:pPr>
          </w:p>
        </w:tc>
        <w:tc>
          <w:tcPr>
            <w:tcW w:w="350" w:type="pct"/>
            <w:vMerge/>
            <w:tcBorders>
              <w:top w:val="single" w:sz="4" w:space="0" w:color="auto"/>
              <w:left w:val="nil"/>
              <w:bottom w:val="single" w:sz="4" w:space="0" w:color="auto"/>
              <w:right w:val="nil"/>
            </w:tcBorders>
            <w:shd w:val="clear" w:color="auto" w:fill="auto"/>
            <w:noWrap/>
            <w:vAlign w:val="bottom"/>
            <w:hideMark/>
          </w:tcPr>
          <w:p w14:paraId="2A1775D5" w14:textId="7162EB75" w:rsidR="003E026D" w:rsidRPr="009C4DB1" w:rsidRDefault="003E026D" w:rsidP="003E026D">
            <w:pPr>
              <w:spacing w:before="0" w:after="0"/>
              <w:jc w:val="center"/>
              <w:rPr>
                <w:rFonts w:eastAsia="Times New Roman" w:cs="Times New Roman"/>
                <w:sz w:val="22"/>
              </w:rPr>
            </w:pPr>
          </w:p>
        </w:tc>
        <w:tc>
          <w:tcPr>
            <w:tcW w:w="253" w:type="pct"/>
            <w:vMerge/>
            <w:tcBorders>
              <w:top w:val="single" w:sz="4" w:space="0" w:color="auto"/>
              <w:left w:val="nil"/>
              <w:bottom w:val="single" w:sz="4" w:space="0" w:color="auto"/>
              <w:right w:val="nil"/>
            </w:tcBorders>
            <w:shd w:val="clear" w:color="auto" w:fill="auto"/>
            <w:noWrap/>
            <w:vAlign w:val="bottom"/>
            <w:hideMark/>
          </w:tcPr>
          <w:p w14:paraId="611047F1" w14:textId="1729D7C8" w:rsidR="003E026D" w:rsidRPr="009C4DB1" w:rsidRDefault="003E026D" w:rsidP="003E026D">
            <w:pPr>
              <w:spacing w:before="0" w:after="0"/>
              <w:jc w:val="center"/>
              <w:rPr>
                <w:rFonts w:eastAsia="Times New Roman" w:cs="Times New Roman"/>
                <w:sz w:val="22"/>
              </w:rPr>
            </w:pPr>
          </w:p>
        </w:tc>
        <w:tc>
          <w:tcPr>
            <w:tcW w:w="341" w:type="pct"/>
            <w:vMerge/>
            <w:tcBorders>
              <w:top w:val="single" w:sz="4" w:space="0" w:color="auto"/>
              <w:left w:val="nil"/>
              <w:bottom w:val="single" w:sz="4" w:space="0" w:color="auto"/>
              <w:right w:val="nil"/>
            </w:tcBorders>
            <w:shd w:val="clear" w:color="auto" w:fill="auto"/>
            <w:noWrap/>
            <w:vAlign w:val="bottom"/>
            <w:hideMark/>
          </w:tcPr>
          <w:p w14:paraId="48A4C10A" w14:textId="7E3E3CB8" w:rsidR="003E026D" w:rsidRPr="009C4DB1" w:rsidRDefault="003E026D" w:rsidP="003E026D">
            <w:pPr>
              <w:spacing w:before="0" w:after="0"/>
              <w:jc w:val="center"/>
              <w:rPr>
                <w:rFonts w:eastAsia="Times New Roman" w:cs="Times New Roman"/>
                <w:sz w:val="22"/>
              </w:rPr>
            </w:pPr>
          </w:p>
        </w:tc>
        <w:tc>
          <w:tcPr>
            <w:tcW w:w="438" w:type="pct"/>
            <w:tcBorders>
              <w:top w:val="single" w:sz="4" w:space="0" w:color="auto"/>
              <w:left w:val="nil"/>
              <w:bottom w:val="single" w:sz="4" w:space="0" w:color="auto"/>
              <w:right w:val="nil"/>
            </w:tcBorders>
            <w:shd w:val="clear" w:color="auto" w:fill="auto"/>
            <w:noWrap/>
            <w:vAlign w:val="center"/>
            <w:hideMark/>
          </w:tcPr>
          <w:p w14:paraId="738E8A53" w14:textId="7AC9A98B" w:rsidR="003E026D" w:rsidRPr="009C4DB1" w:rsidRDefault="003E026D" w:rsidP="00C83112">
            <w:pPr>
              <w:spacing w:before="0" w:after="0"/>
              <w:rPr>
                <w:rFonts w:eastAsia="Times New Roman" w:cs="Times New Roman"/>
                <w:sz w:val="22"/>
              </w:rPr>
            </w:pPr>
            <w:proofErr w:type="spellStart"/>
            <w:r w:rsidRPr="009C4DB1">
              <w:rPr>
                <w:rFonts w:eastAsia="Times New Roman" w:cs="Times New Roman"/>
                <w:sz w:val="22"/>
              </w:rPr>
              <w:t>solcap_snp</w:t>
            </w:r>
            <w:proofErr w:type="spellEnd"/>
          </w:p>
        </w:tc>
        <w:tc>
          <w:tcPr>
            <w:tcW w:w="442" w:type="pct"/>
            <w:tcBorders>
              <w:top w:val="single" w:sz="4" w:space="0" w:color="auto"/>
              <w:left w:val="nil"/>
              <w:bottom w:val="single" w:sz="4" w:space="0" w:color="auto"/>
              <w:right w:val="nil"/>
            </w:tcBorders>
            <w:shd w:val="clear" w:color="auto" w:fill="auto"/>
            <w:noWrap/>
            <w:vAlign w:val="center"/>
            <w:hideMark/>
          </w:tcPr>
          <w:p w14:paraId="265183FB" w14:textId="7D0C5270" w:rsidR="003E026D" w:rsidRPr="009C4DB1" w:rsidRDefault="003E026D" w:rsidP="00C83112">
            <w:pPr>
              <w:spacing w:before="0" w:after="0"/>
              <w:jc w:val="right"/>
              <w:rPr>
                <w:rFonts w:eastAsia="Times New Roman" w:cs="Times New Roman"/>
                <w:sz w:val="22"/>
              </w:rPr>
            </w:pPr>
            <w:r w:rsidRPr="009C4DB1">
              <w:rPr>
                <w:rFonts w:eastAsia="Times New Roman" w:cs="Times New Roman"/>
                <w:sz w:val="22"/>
              </w:rPr>
              <w:t>ST4.03</w:t>
            </w:r>
          </w:p>
        </w:tc>
        <w:tc>
          <w:tcPr>
            <w:tcW w:w="438" w:type="pct"/>
            <w:tcBorders>
              <w:top w:val="single" w:sz="4" w:space="0" w:color="auto"/>
              <w:left w:val="nil"/>
              <w:bottom w:val="single" w:sz="4" w:space="0" w:color="auto"/>
              <w:right w:val="nil"/>
            </w:tcBorders>
            <w:shd w:val="clear" w:color="auto" w:fill="auto"/>
            <w:noWrap/>
            <w:vAlign w:val="center"/>
            <w:hideMark/>
          </w:tcPr>
          <w:p w14:paraId="2040F992" w14:textId="1ECC8D37" w:rsidR="003E026D" w:rsidRPr="009C4DB1" w:rsidRDefault="003E026D" w:rsidP="00C83112">
            <w:pPr>
              <w:spacing w:before="0" w:after="0"/>
              <w:rPr>
                <w:rFonts w:eastAsia="Times New Roman" w:cs="Times New Roman"/>
                <w:sz w:val="22"/>
              </w:rPr>
            </w:pPr>
            <w:proofErr w:type="spellStart"/>
            <w:r w:rsidRPr="009C4DB1">
              <w:rPr>
                <w:rFonts w:eastAsia="Times New Roman" w:cs="Times New Roman"/>
                <w:sz w:val="22"/>
              </w:rPr>
              <w:t>solcap_snp</w:t>
            </w:r>
            <w:proofErr w:type="spellEnd"/>
          </w:p>
        </w:tc>
        <w:tc>
          <w:tcPr>
            <w:tcW w:w="442" w:type="pct"/>
            <w:tcBorders>
              <w:top w:val="single" w:sz="4" w:space="0" w:color="auto"/>
              <w:left w:val="nil"/>
              <w:bottom w:val="single" w:sz="4" w:space="0" w:color="auto"/>
              <w:right w:val="nil"/>
            </w:tcBorders>
            <w:shd w:val="clear" w:color="auto" w:fill="auto"/>
            <w:noWrap/>
            <w:vAlign w:val="center"/>
            <w:hideMark/>
          </w:tcPr>
          <w:p w14:paraId="77B31128" w14:textId="090E0A9B" w:rsidR="003E026D" w:rsidRPr="009C4DB1" w:rsidRDefault="003E026D" w:rsidP="00C83112">
            <w:pPr>
              <w:spacing w:before="0" w:after="0"/>
              <w:jc w:val="right"/>
              <w:rPr>
                <w:rFonts w:eastAsia="Times New Roman" w:cs="Times New Roman"/>
                <w:sz w:val="22"/>
              </w:rPr>
            </w:pPr>
            <w:r w:rsidRPr="009C4DB1">
              <w:rPr>
                <w:rFonts w:eastAsia="Times New Roman" w:cs="Times New Roman"/>
                <w:sz w:val="22"/>
              </w:rPr>
              <w:t>ST4.03</w:t>
            </w:r>
          </w:p>
        </w:tc>
        <w:tc>
          <w:tcPr>
            <w:tcW w:w="438" w:type="pct"/>
            <w:tcBorders>
              <w:top w:val="single" w:sz="4" w:space="0" w:color="auto"/>
              <w:left w:val="nil"/>
              <w:bottom w:val="single" w:sz="4" w:space="0" w:color="auto"/>
              <w:right w:val="nil"/>
            </w:tcBorders>
            <w:shd w:val="clear" w:color="auto" w:fill="auto"/>
            <w:noWrap/>
            <w:vAlign w:val="center"/>
            <w:hideMark/>
          </w:tcPr>
          <w:p w14:paraId="2BA6116F" w14:textId="76C494CE" w:rsidR="003E026D" w:rsidRPr="009C4DB1" w:rsidRDefault="003E026D" w:rsidP="00C83112">
            <w:pPr>
              <w:spacing w:before="0" w:after="0"/>
              <w:rPr>
                <w:rFonts w:eastAsia="Times New Roman" w:cs="Times New Roman"/>
                <w:sz w:val="22"/>
              </w:rPr>
            </w:pPr>
            <w:proofErr w:type="spellStart"/>
            <w:r w:rsidRPr="009C4DB1">
              <w:rPr>
                <w:rFonts w:eastAsia="Times New Roman" w:cs="Times New Roman"/>
                <w:sz w:val="22"/>
              </w:rPr>
              <w:t>solcap_snp</w:t>
            </w:r>
            <w:proofErr w:type="spellEnd"/>
          </w:p>
        </w:tc>
        <w:tc>
          <w:tcPr>
            <w:tcW w:w="442" w:type="pct"/>
            <w:tcBorders>
              <w:top w:val="single" w:sz="4" w:space="0" w:color="auto"/>
              <w:left w:val="nil"/>
              <w:bottom w:val="single" w:sz="4" w:space="0" w:color="auto"/>
              <w:right w:val="nil"/>
            </w:tcBorders>
            <w:shd w:val="clear" w:color="auto" w:fill="auto"/>
            <w:noWrap/>
            <w:vAlign w:val="center"/>
            <w:hideMark/>
          </w:tcPr>
          <w:p w14:paraId="1CF7AA5D" w14:textId="36B82906" w:rsidR="003E026D" w:rsidRPr="009C4DB1" w:rsidRDefault="003E026D" w:rsidP="00C83112">
            <w:pPr>
              <w:spacing w:before="0" w:after="0"/>
              <w:jc w:val="right"/>
              <w:rPr>
                <w:rFonts w:eastAsia="Times New Roman" w:cs="Times New Roman"/>
                <w:sz w:val="22"/>
              </w:rPr>
            </w:pPr>
            <w:r w:rsidRPr="009C4DB1">
              <w:rPr>
                <w:rFonts w:eastAsia="Times New Roman" w:cs="Times New Roman"/>
                <w:sz w:val="22"/>
              </w:rPr>
              <w:t>ST4.03</w:t>
            </w:r>
          </w:p>
        </w:tc>
        <w:tc>
          <w:tcPr>
            <w:tcW w:w="438" w:type="pct"/>
            <w:tcBorders>
              <w:top w:val="single" w:sz="4" w:space="0" w:color="auto"/>
              <w:left w:val="nil"/>
              <w:bottom w:val="single" w:sz="4" w:space="0" w:color="auto"/>
              <w:right w:val="nil"/>
            </w:tcBorders>
            <w:shd w:val="clear" w:color="auto" w:fill="auto"/>
            <w:noWrap/>
            <w:vAlign w:val="center"/>
            <w:hideMark/>
          </w:tcPr>
          <w:p w14:paraId="644F7FDC" w14:textId="13A3C4B4" w:rsidR="003E026D" w:rsidRPr="009C4DB1" w:rsidRDefault="003E026D" w:rsidP="00C83112">
            <w:pPr>
              <w:spacing w:before="0" w:after="0"/>
              <w:rPr>
                <w:rFonts w:eastAsia="Times New Roman" w:cs="Times New Roman"/>
                <w:sz w:val="22"/>
              </w:rPr>
            </w:pPr>
            <w:proofErr w:type="spellStart"/>
            <w:r w:rsidRPr="009C4DB1">
              <w:rPr>
                <w:rFonts w:eastAsia="Times New Roman" w:cs="Times New Roman"/>
                <w:sz w:val="22"/>
              </w:rPr>
              <w:t>solcap_snp</w:t>
            </w:r>
            <w:proofErr w:type="spellEnd"/>
          </w:p>
        </w:tc>
        <w:tc>
          <w:tcPr>
            <w:tcW w:w="442" w:type="pct"/>
            <w:tcBorders>
              <w:top w:val="single" w:sz="4" w:space="0" w:color="auto"/>
              <w:left w:val="nil"/>
              <w:bottom w:val="single" w:sz="4" w:space="0" w:color="auto"/>
              <w:right w:val="nil"/>
            </w:tcBorders>
            <w:shd w:val="clear" w:color="auto" w:fill="auto"/>
            <w:noWrap/>
            <w:vAlign w:val="center"/>
            <w:hideMark/>
          </w:tcPr>
          <w:p w14:paraId="58E8FF1A" w14:textId="43F8AEF1" w:rsidR="003E026D" w:rsidRPr="009C4DB1" w:rsidRDefault="003E026D" w:rsidP="00C83112">
            <w:pPr>
              <w:spacing w:before="0" w:after="0"/>
              <w:jc w:val="right"/>
              <w:rPr>
                <w:rFonts w:eastAsia="Times New Roman" w:cs="Times New Roman"/>
                <w:sz w:val="22"/>
              </w:rPr>
            </w:pPr>
            <w:r w:rsidRPr="009C4DB1">
              <w:rPr>
                <w:rFonts w:eastAsia="Times New Roman" w:cs="Times New Roman"/>
                <w:sz w:val="22"/>
              </w:rPr>
              <w:t>ST4.03</w:t>
            </w:r>
          </w:p>
        </w:tc>
      </w:tr>
      <w:tr w:rsidR="009C4DB1" w:rsidRPr="009C4DB1" w14:paraId="7266F4E9" w14:textId="77777777" w:rsidTr="009C4DB1">
        <w:trPr>
          <w:trHeight w:val="285"/>
        </w:trPr>
        <w:tc>
          <w:tcPr>
            <w:tcW w:w="287" w:type="pct"/>
            <w:tcBorders>
              <w:top w:val="single" w:sz="4" w:space="0" w:color="auto"/>
              <w:left w:val="nil"/>
              <w:bottom w:val="nil"/>
              <w:right w:val="nil"/>
            </w:tcBorders>
            <w:shd w:val="clear" w:color="auto" w:fill="auto"/>
            <w:noWrap/>
            <w:vAlign w:val="center"/>
          </w:tcPr>
          <w:p w14:paraId="7FE2C5E3" w14:textId="0A9EB091" w:rsidR="009C4DB1" w:rsidRPr="009C4DB1" w:rsidRDefault="009C4DB1" w:rsidP="009C4DB1">
            <w:pPr>
              <w:spacing w:before="0" w:after="0"/>
              <w:rPr>
                <w:rFonts w:eastAsia="Times New Roman" w:cs="Times New Roman"/>
                <w:sz w:val="22"/>
              </w:rPr>
            </w:pPr>
            <w:r w:rsidRPr="009C4DB1">
              <w:rPr>
                <w:rFonts w:cs="Times New Roman"/>
                <w:sz w:val="22"/>
              </w:rPr>
              <w:t>PY06</w:t>
            </w:r>
          </w:p>
        </w:tc>
        <w:tc>
          <w:tcPr>
            <w:tcW w:w="249" w:type="pct"/>
            <w:tcBorders>
              <w:top w:val="single" w:sz="4" w:space="0" w:color="auto"/>
              <w:left w:val="nil"/>
              <w:bottom w:val="nil"/>
              <w:right w:val="nil"/>
            </w:tcBorders>
            <w:shd w:val="clear" w:color="auto" w:fill="auto"/>
            <w:noWrap/>
            <w:vAlign w:val="center"/>
          </w:tcPr>
          <w:p w14:paraId="39CE9777" w14:textId="04E866B3"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single" w:sz="4" w:space="0" w:color="auto"/>
              <w:left w:val="nil"/>
              <w:bottom w:val="nil"/>
              <w:right w:val="nil"/>
            </w:tcBorders>
            <w:shd w:val="clear" w:color="auto" w:fill="auto"/>
            <w:noWrap/>
            <w:vAlign w:val="center"/>
          </w:tcPr>
          <w:p w14:paraId="45958FC4" w14:textId="62B89817"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single" w:sz="4" w:space="0" w:color="auto"/>
              <w:left w:val="nil"/>
              <w:bottom w:val="nil"/>
              <w:right w:val="nil"/>
            </w:tcBorders>
            <w:shd w:val="clear" w:color="auto" w:fill="auto"/>
            <w:noWrap/>
            <w:vAlign w:val="center"/>
          </w:tcPr>
          <w:p w14:paraId="15B91C63" w14:textId="5EAF8858" w:rsidR="009C4DB1" w:rsidRPr="009C4DB1" w:rsidRDefault="009C4DB1" w:rsidP="009C4DB1">
            <w:pPr>
              <w:spacing w:before="0" w:after="0"/>
              <w:jc w:val="right"/>
              <w:rPr>
                <w:rFonts w:eastAsia="Times New Roman" w:cs="Times New Roman"/>
                <w:sz w:val="22"/>
              </w:rPr>
            </w:pPr>
            <w:r w:rsidRPr="009C4DB1">
              <w:rPr>
                <w:rFonts w:cs="Times New Roman"/>
                <w:sz w:val="22"/>
              </w:rPr>
              <w:t>32</w:t>
            </w:r>
          </w:p>
        </w:tc>
        <w:tc>
          <w:tcPr>
            <w:tcW w:w="341" w:type="pct"/>
            <w:tcBorders>
              <w:top w:val="single" w:sz="4" w:space="0" w:color="auto"/>
              <w:left w:val="nil"/>
              <w:bottom w:val="nil"/>
              <w:right w:val="nil"/>
            </w:tcBorders>
            <w:shd w:val="clear" w:color="auto" w:fill="auto"/>
            <w:noWrap/>
            <w:vAlign w:val="center"/>
          </w:tcPr>
          <w:p w14:paraId="7982AEB2" w14:textId="0F0E70B0" w:rsidR="009C4DB1" w:rsidRPr="009C4DB1" w:rsidRDefault="009C4DB1" w:rsidP="009C4DB1">
            <w:pPr>
              <w:spacing w:before="0" w:after="0"/>
              <w:jc w:val="right"/>
              <w:rPr>
                <w:rFonts w:eastAsia="Times New Roman" w:cs="Times New Roman"/>
                <w:sz w:val="22"/>
              </w:rPr>
            </w:pPr>
            <w:r w:rsidRPr="009C4DB1">
              <w:rPr>
                <w:rFonts w:cs="Times New Roman"/>
                <w:sz w:val="22"/>
              </w:rPr>
              <w:t>13-42</w:t>
            </w:r>
          </w:p>
        </w:tc>
        <w:tc>
          <w:tcPr>
            <w:tcW w:w="438" w:type="pct"/>
            <w:tcBorders>
              <w:top w:val="nil"/>
              <w:left w:val="nil"/>
              <w:bottom w:val="nil"/>
              <w:right w:val="nil"/>
            </w:tcBorders>
            <w:shd w:val="clear" w:color="auto" w:fill="auto"/>
            <w:noWrap/>
            <w:vAlign w:val="bottom"/>
          </w:tcPr>
          <w:p w14:paraId="2574CD5D" w14:textId="4FB2A883" w:rsidR="009C4DB1" w:rsidRPr="009C4DB1" w:rsidRDefault="009C4DB1" w:rsidP="009C4DB1">
            <w:pPr>
              <w:spacing w:before="0" w:after="0"/>
              <w:rPr>
                <w:rFonts w:eastAsia="Times New Roman" w:cs="Times New Roman"/>
                <w:sz w:val="22"/>
              </w:rPr>
            </w:pPr>
            <w:r w:rsidRPr="009C4DB1">
              <w:rPr>
                <w:rFonts w:cs="Times New Roman"/>
                <w:color w:val="000000"/>
                <w:sz w:val="22"/>
              </w:rPr>
              <w:t>c2_50305</w:t>
            </w:r>
          </w:p>
        </w:tc>
        <w:tc>
          <w:tcPr>
            <w:tcW w:w="442" w:type="pct"/>
            <w:tcBorders>
              <w:top w:val="nil"/>
              <w:left w:val="nil"/>
              <w:bottom w:val="nil"/>
              <w:right w:val="nil"/>
            </w:tcBorders>
            <w:shd w:val="clear" w:color="auto" w:fill="auto"/>
            <w:noWrap/>
            <w:vAlign w:val="bottom"/>
          </w:tcPr>
          <w:p w14:paraId="02C9DC90" w14:textId="7BE10FB0"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5,052,466</w:t>
            </w:r>
          </w:p>
        </w:tc>
        <w:tc>
          <w:tcPr>
            <w:tcW w:w="438" w:type="pct"/>
            <w:tcBorders>
              <w:top w:val="nil"/>
              <w:left w:val="nil"/>
              <w:bottom w:val="nil"/>
              <w:right w:val="nil"/>
            </w:tcBorders>
            <w:shd w:val="clear" w:color="auto" w:fill="auto"/>
            <w:noWrap/>
            <w:vAlign w:val="bottom"/>
          </w:tcPr>
          <w:p w14:paraId="151F2FBF" w14:textId="3A579E0A" w:rsidR="009C4DB1" w:rsidRPr="009C4DB1" w:rsidRDefault="009C4DB1" w:rsidP="009C4DB1">
            <w:pPr>
              <w:spacing w:before="0" w:after="0"/>
              <w:rPr>
                <w:rFonts w:eastAsia="Times New Roman" w:cs="Times New Roman"/>
                <w:sz w:val="22"/>
              </w:rPr>
            </w:pPr>
            <w:r w:rsidRPr="009C4DB1">
              <w:rPr>
                <w:rFonts w:cs="Times New Roman"/>
                <w:color w:val="000000"/>
                <w:sz w:val="22"/>
              </w:rPr>
              <w:t>c1_14801</w:t>
            </w:r>
          </w:p>
        </w:tc>
        <w:tc>
          <w:tcPr>
            <w:tcW w:w="442" w:type="pct"/>
            <w:tcBorders>
              <w:top w:val="nil"/>
              <w:left w:val="nil"/>
              <w:bottom w:val="nil"/>
              <w:right w:val="nil"/>
            </w:tcBorders>
            <w:shd w:val="clear" w:color="auto" w:fill="auto"/>
            <w:noWrap/>
            <w:vAlign w:val="bottom"/>
          </w:tcPr>
          <w:p w14:paraId="6877650A" w14:textId="0423D4DF"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5,053,838</w:t>
            </w:r>
          </w:p>
        </w:tc>
        <w:tc>
          <w:tcPr>
            <w:tcW w:w="438" w:type="pct"/>
            <w:tcBorders>
              <w:top w:val="nil"/>
              <w:left w:val="nil"/>
              <w:bottom w:val="nil"/>
              <w:right w:val="nil"/>
            </w:tcBorders>
            <w:shd w:val="clear" w:color="auto" w:fill="auto"/>
            <w:noWrap/>
            <w:vAlign w:val="bottom"/>
          </w:tcPr>
          <w:p w14:paraId="476C1962" w14:textId="1D8468BF" w:rsidR="009C4DB1" w:rsidRPr="009C4DB1" w:rsidRDefault="009C4DB1" w:rsidP="009C4DB1">
            <w:pPr>
              <w:spacing w:before="0" w:after="0"/>
              <w:rPr>
                <w:rFonts w:eastAsia="Times New Roman" w:cs="Times New Roman"/>
                <w:sz w:val="22"/>
              </w:rPr>
            </w:pPr>
            <w:r w:rsidRPr="009C4DB1">
              <w:rPr>
                <w:rFonts w:cs="Times New Roman"/>
                <w:color w:val="000000"/>
                <w:sz w:val="22"/>
              </w:rPr>
              <w:t>c2_11737</w:t>
            </w:r>
          </w:p>
        </w:tc>
        <w:tc>
          <w:tcPr>
            <w:tcW w:w="442" w:type="pct"/>
            <w:tcBorders>
              <w:top w:val="nil"/>
              <w:left w:val="nil"/>
              <w:bottom w:val="nil"/>
              <w:right w:val="nil"/>
            </w:tcBorders>
            <w:shd w:val="clear" w:color="auto" w:fill="auto"/>
            <w:noWrap/>
            <w:vAlign w:val="bottom"/>
          </w:tcPr>
          <w:p w14:paraId="19169BE5" w14:textId="6DAA11DA"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2,068,427</w:t>
            </w:r>
          </w:p>
        </w:tc>
        <w:tc>
          <w:tcPr>
            <w:tcW w:w="438" w:type="pct"/>
            <w:tcBorders>
              <w:top w:val="nil"/>
              <w:left w:val="nil"/>
              <w:bottom w:val="nil"/>
              <w:right w:val="nil"/>
            </w:tcBorders>
            <w:shd w:val="clear" w:color="auto" w:fill="auto"/>
            <w:noWrap/>
            <w:vAlign w:val="bottom"/>
          </w:tcPr>
          <w:p w14:paraId="13676B1F" w14:textId="57EACBB9" w:rsidR="009C4DB1" w:rsidRPr="009C4DB1" w:rsidRDefault="009C4DB1" w:rsidP="009C4DB1">
            <w:pPr>
              <w:spacing w:before="0" w:after="0"/>
              <w:rPr>
                <w:rFonts w:eastAsia="Times New Roman" w:cs="Times New Roman"/>
                <w:sz w:val="22"/>
              </w:rPr>
            </w:pPr>
            <w:r w:rsidRPr="009C4DB1">
              <w:rPr>
                <w:rFonts w:cs="Times New Roman"/>
                <w:color w:val="000000"/>
                <w:sz w:val="22"/>
              </w:rPr>
              <w:t>c1_5836</w:t>
            </w:r>
          </w:p>
        </w:tc>
        <w:tc>
          <w:tcPr>
            <w:tcW w:w="442" w:type="pct"/>
            <w:tcBorders>
              <w:top w:val="nil"/>
              <w:left w:val="nil"/>
              <w:bottom w:val="nil"/>
              <w:right w:val="nil"/>
            </w:tcBorders>
            <w:shd w:val="clear" w:color="auto" w:fill="auto"/>
            <w:noWrap/>
            <w:vAlign w:val="bottom"/>
          </w:tcPr>
          <w:p w14:paraId="01855051" w14:textId="307BC3C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8,809,052</w:t>
            </w:r>
          </w:p>
        </w:tc>
      </w:tr>
      <w:tr w:rsidR="009C4DB1" w:rsidRPr="009C4DB1" w14:paraId="394CC4FB" w14:textId="77777777" w:rsidTr="009C4DB1">
        <w:trPr>
          <w:trHeight w:val="285"/>
        </w:trPr>
        <w:tc>
          <w:tcPr>
            <w:tcW w:w="287" w:type="pct"/>
            <w:tcBorders>
              <w:top w:val="nil"/>
              <w:left w:val="nil"/>
              <w:bottom w:val="nil"/>
              <w:right w:val="nil"/>
            </w:tcBorders>
            <w:shd w:val="clear" w:color="auto" w:fill="auto"/>
            <w:noWrap/>
            <w:vAlign w:val="center"/>
          </w:tcPr>
          <w:p w14:paraId="72CE8567" w14:textId="3805C5D0" w:rsidR="009C4DB1" w:rsidRPr="009C4DB1" w:rsidRDefault="009C4DB1" w:rsidP="009C4DB1">
            <w:pPr>
              <w:spacing w:before="0" w:after="0"/>
              <w:rPr>
                <w:rFonts w:eastAsia="Times New Roman" w:cs="Times New Roman"/>
                <w:sz w:val="22"/>
              </w:rPr>
            </w:pPr>
            <w:r w:rsidRPr="009C4DB1">
              <w:rPr>
                <w:rFonts w:cs="Times New Roman"/>
                <w:sz w:val="22"/>
              </w:rPr>
              <w:t>PY08</w:t>
            </w:r>
          </w:p>
        </w:tc>
        <w:tc>
          <w:tcPr>
            <w:tcW w:w="249" w:type="pct"/>
            <w:tcBorders>
              <w:top w:val="nil"/>
              <w:left w:val="nil"/>
              <w:bottom w:val="nil"/>
              <w:right w:val="nil"/>
            </w:tcBorders>
            <w:shd w:val="clear" w:color="auto" w:fill="auto"/>
            <w:noWrap/>
            <w:vAlign w:val="center"/>
          </w:tcPr>
          <w:p w14:paraId="77E0C869" w14:textId="5082870A"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05755810" w14:textId="3A83799A"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nil"/>
              <w:left w:val="nil"/>
              <w:bottom w:val="nil"/>
              <w:right w:val="nil"/>
            </w:tcBorders>
            <w:shd w:val="clear" w:color="auto" w:fill="auto"/>
            <w:noWrap/>
            <w:vAlign w:val="center"/>
          </w:tcPr>
          <w:p w14:paraId="01C0114B" w14:textId="60DCE328" w:rsidR="009C4DB1" w:rsidRPr="009C4DB1" w:rsidRDefault="009C4DB1" w:rsidP="009C4DB1">
            <w:pPr>
              <w:spacing w:before="0" w:after="0"/>
              <w:jc w:val="right"/>
              <w:rPr>
                <w:rFonts w:eastAsia="Times New Roman" w:cs="Times New Roman"/>
                <w:sz w:val="22"/>
              </w:rPr>
            </w:pPr>
            <w:r w:rsidRPr="009C4DB1">
              <w:rPr>
                <w:rFonts w:cs="Times New Roman"/>
                <w:sz w:val="22"/>
              </w:rPr>
              <w:t>46</w:t>
            </w:r>
          </w:p>
        </w:tc>
        <w:tc>
          <w:tcPr>
            <w:tcW w:w="341" w:type="pct"/>
            <w:tcBorders>
              <w:top w:val="nil"/>
              <w:left w:val="nil"/>
              <w:bottom w:val="nil"/>
              <w:right w:val="nil"/>
            </w:tcBorders>
            <w:shd w:val="clear" w:color="auto" w:fill="auto"/>
            <w:noWrap/>
            <w:vAlign w:val="center"/>
          </w:tcPr>
          <w:p w14:paraId="4064158E" w14:textId="15036A0C" w:rsidR="009C4DB1" w:rsidRPr="009C4DB1" w:rsidRDefault="009C4DB1" w:rsidP="009C4DB1">
            <w:pPr>
              <w:spacing w:before="0" w:after="0"/>
              <w:jc w:val="right"/>
              <w:rPr>
                <w:rFonts w:eastAsia="Times New Roman" w:cs="Times New Roman"/>
                <w:sz w:val="22"/>
              </w:rPr>
            </w:pPr>
            <w:r w:rsidRPr="009C4DB1">
              <w:rPr>
                <w:rFonts w:cs="Times New Roman"/>
                <w:sz w:val="22"/>
              </w:rPr>
              <w:t>0-53</w:t>
            </w:r>
          </w:p>
        </w:tc>
        <w:tc>
          <w:tcPr>
            <w:tcW w:w="438" w:type="pct"/>
            <w:tcBorders>
              <w:top w:val="nil"/>
              <w:left w:val="nil"/>
              <w:bottom w:val="nil"/>
              <w:right w:val="nil"/>
            </w:tcBorders>
            <w:shd w:val="clear" w:color="auto" w:fill="auto"/>
            <w:noWrap/>
            <w:vAlign w:val="bottom"/>
          </w:tcPr>
          <w:p w14:paraId="5A9BC1FA" w14:textId="6B81956D" w:rsidR="009C4DB1" w:rsidRPr="009C4DB1" w:rsidRDefault="009C4DB1" w:rsidP="009C4DB1">
            <w:pPr>
              <w:spacing w:before="0" w:after="0"/>
              <w:rPr>
                <w:rFonts w:eastAsia="Times New Roman" w:cs="Times New Roman"/>
                <w:sz w:val="22"/>
              </w:rPr>
            </w:pPr>
            <w:r w:rsidRPr="009C4DB1">
              <w:rPr>
                <w:rFonts w:cs="Times New Roman"/>
                <w:color w:val="000000"/>
                <w:sz w:val="22"/>
              </w:rPr>
              <w:t>c2_43535</w:t>
            </w:r>
          </w:p>
        </w:tc>
        <w:tc>
          <w:tcPr>
            <w:tcW w:w="442" w:type="pct"/>
            <w:tcBorders>
              <w:top w:val="nil"/>
              <w:left w:val="nil"/>
              <w:bottom w:val="nil"/>
              <w:right w:val="nil"/>
            </w:tcBorders>
            <w:shd w:val="clear" w:color="auto" w:fill="auto"/>
            <w:noWrap/>
            <w:vAlign w:val="bottom"/>
          </w:tcPr>
          <w:p w14:paraId="16C9AA69" w14:textId="1713164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9,273,361</w:t>
            </w:r>
          </w:p>
        </w:tc>
        <w:tc>
          <w:tcPr>
            <w:tcW w:w="438" w:type="pct"/>
            <w:tcBorders>
              <w:top w:val="nil"/>
              <w:left w:val="nil"/>
              <w:bottom w:val="nil"/>
              <w:right w:val="nil"/>
            </w:tcBorders>
            <w:shd w:val="clear" w:color="auto" w:fill="auto"/>
            <w:noWrap/>
            <w:vAlign w:val="bottom"/>
          </w:tcPr>
          <w:p w14:paraId="519B4AF2" w14:textId="5CBDAC6F" w:rsidR="009C4DB1" w:rsidRPr="009C4DB1" w:rsidRDefault="009C4DB1" w:rsidP="009C4DB1">
            <w:pPr>
              <w:spacing w:before="0" w:after="0"/>
              <w:rPr>
                <w:rFonts w:eastAsia="Times New Roman" w:cs="Times New Roman"/>
                <w:sz w:val="22"/>
              </w:rPr>
            </w:pPr>
            <w:r w:rsidRPr="009C4DB1">
              <w:rPr>
                <w:rFonts w:cs="Times New Roman"/>
                <w:color w:val="000000"/>
                <w:sz w:val="22"/>
              </w:rPr>
              <w:t>c2_55894</w:t>
            </w:r>
          </w:p>
        </w:tc>
        <w:tc>
          <w:tcPr>
            <w:tcW w:w="442" w:type="pct"/>
            <w:tcBorders>
              <w:top w:val="nil"/>
              <w:left w:val="nil"/>
              <w:bottom w:val="nil"/>
              <w:right w:val="nil"/>
            </w:tcBorders>
            <w:shd w:val="clear" w:color="auto" w:fill="auto"/>
            <w:noWrap/>
            <w:vAlign w:val="bottom"/>
          </w:tcPr>
          <w:p w14:paraId="4D9706B9" w14:textId="524B0307"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9,558,289</w:t>
            </w:r>
          </w:p>
        </w:tc>
        <w:tc>
          <w:tcPr>
            <w:tcW w:w="438" w:type="pct"/>
            <w:tcBorders>
              <w:top w:val="nil"/>
              <w:left w:val="nil"/>
              <w:bottom w:val="nil"/>
              <w:right w:val="nil"/>
            </w:tcBorders>
            <w:shd w:val="clear" w:color="auto" w:fill="auto"/>
            <w:noWrap/>
            <w:vAlign w:val="bottom"/>
          </w:tcPr>
          <w:p w14:paraId="35E9B4C2" w14:textId="0A2E808D" w:rsidR="009C4DB1" w:rsidRPr="009C4DB1" w:rsidRDefault="009C4DB1" w:rsidP="009C4DB1">
            <w:pPr>
              <w:spacing w:before="0" w:after="0"/>
              <w:rPr>
                <w:rFonts w:eastAsia="Times New Roman" w:cs="Times New Roman"/>
                <w:sz w:val="22"/>
              </w:rPr>
            </w:pPr>
            <w:r w:rsidRPr="009C4DB1">
              <w:rPr>
                <w:rFonts w:cs="Times New Roman"/>
                <w:color w:val="000000"/>
                <w:sz w:val="22"/>
              </w:rPr>
              <w:t>c2_23776</w:t>
            </w:r>
          </w:p>
        </w:tc>
        <w:tc>
          <w:tcPr>
            <w:tcW w:w="442" w:type="pct"/>
            <w:tcBorders>
              <w:top w:val="nil"/>
              <w:left w:val="nil"/>
              <w:bottom w:val="nil"/>
              <w:right w:val="nil"/>
            </w:tcBorders>
            <w:shd w:val="clear" w:color="auto" w:fill="auto"/>
            <w:noWrap/>
            <w:vAlign w:val="bottom"/>
          </w:tcPr>
          <w:p w14:paraId="61C8503D" w14:textId="3A79A980"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65,193</w:t>
            </w:r>
          </w:p>
        </w:tc>
        <w:tc>
          <w:tcPr>
            <w:tcW w:w="438" w:type="pct"/>
            <w:tcBorders>
              <w:top w:val="nil"/>
              <w:left w:val="nil"/>
              <w:bottom w:val="nil"/>
              <w:right w:val="nil"/>
            </w:tcBorders>
            <w:shd w:val="clear" w:color="auto" w:fill="auto"/>
            <w:noWrap/>
            <w:vAlign w:val="bottom"/>
          </w:tcPr>
          <w:p w14:paraId="5CBB253A" w14:textId="417495E6" w:rsidR="009C4DB1" w:rsidRPr="009C4DB1" w:rsidRDefault="009C4DB1" w:rsidP="009C4DB1">
            <w:pPr>
              <w:spacing w:before="0" w:after="0"/>
              <w:rPr>
                <w:rFonts w:eastAsia="Times New Roman" w:cs="Times New Roman"/>
                <w:sz w:val="22"/>
              </w:rPr>
            </w:pPr>
            <w:r w:rsidRPr="009C4DB1">
              <w:rPr>
                <w:rFonts w:cs="Times New Roman"/>
                <w:color w:val="000000"/>
                <w:sz w:val="22"/>
              </w:rPr>
              <w:t>c1_15638</w:t>
            </w:r>
          </w:p>
        </w:tc>
        <w:tc>
          <w:tcPr>
            <w:tcW w:w="442" w:type="pct"/>
            <w:tcBorders>
              <w:top w:val="nil"/>
              <w:left w:val="nil"/>
              <w:bottom w:val="nil"/>
              <w:right w:val="nil"/>
            </w:tcBorders>
            <w:shd w:val="clear" w:color="auto" w:fill="auto"/>
            <w:noWrap/>
            <w:vAlign w:val="bottom"/>
          </w:tcPr>
          <w:p w14:paraId="128FFF95" w14:textId="68685429"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13,087,731</w:t>
            </w:r>
          </w:p>
        </w:tc>
      </w:tr>
      <w:tr w:rsidR="009C4DB1" w:rsidRPr="009C4DB1" w14:paraId="3B069C33" w14:textId="77777777" w:rsidTr="009C4DB1">
        <w:trPr>
          <w:trHeight w:val="285"/>
        </w:trPr>
        <w:tc>
          <w:tcPr>
            <w:tcW w:w="287" w:type="pct"/>
            <w:tcBorders>
              <w:top w:val="nil"/>
              <w:left w:val="nil"/>
              <w:bottom w:val="nil"/>
              <w:right w:val="nil"/>
            </w:tcBorders>
            <w:shd w:val="clear" w:color="auto" w:fill="auto"/>
            <w:noWrap/>
            <w:vAlign w:val="center"/>
          </w:tcPr>
          <w:p w14:paraId="512DA075" w14:textId="3F081325" w:rsidR="009C4DB1" w:rsidRPr="009C4DB1" w:rsidRDefault="009C4DB1" w:rsidP="009C4DB1">
            <w:pPr>
              <w:spacing w:before="0" w:after="0"/>
              <w:rPr>
                <w:rFonts w:eastAsia="Times New Roman" w:cs="Times New Roman"/>
                <w:sz w:val="22"/>
              </w:rPr>
            </w:pPr>
            <w:r w:rsidRPr="009C4DB1">
              <w:rPr>
                <w:rFonts w:cs="Times New Roman"/>
                <w:sz w:val="22"/>
              </w:rPr>
              <w:t>FM07</w:t>
            </w:r>
          </w:p>
        </w:tc>
        <w:tc>
          <w:tcPr>
            <w:tcW w:w="249" w:type="pct"/>
            <w:tcBorders>
              <w:top w:val="nil"/>
              <w:left w:val="nil"/>
              <w:bottom w:val="nil"/>
              <w:right w:val="nil"/>
            </w:tcBorders>
            <w:shd w:val="clear" w:color="auto" w:fill="auto"/>
            <w:noWrap/>
            <w:vAlign w:val="center"/>
          </w:tcPr>
          <w:p w14:paraId="5E718916" w14:textId="33D3428A"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44A4F000" w14:textId="4AAC88A4"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nil"/>
              <w:left w:val="nil"/>
              <w:bottom w:val="nil"/>
              <w:right w:val="nil"/>
            </w:tcBorders>
            <w:shd w:val="clear" w:color="auto" w:fill="auto"/>
            <w:noWrap/>
            <w:vAlign w:val="center"/>
          </w:tcPr>
          <w:p w14:paraId="06981622" w14:textId="5802D39E" w:rsidR="009C4DB1" w:rsidRPr="009C4DB1" w:rsidRDefault="009C4DB1" w:rsidP="009C4DB1">
            <w:pPr>
              <w:spacing w:before="0" w:after="0"/>
              <w:jc w:val="right"/>
              <w:rPr>
                <w:rFonts w:eastAsia="Times New Roman" w:cs="Times New Roman"/>
                <w:sz w:val="22"/>
              </w:rPr>
            </w:pPr>
            <w:r w:rsidRPr="009C4DB1">
              <w:rPr>
                <w:rFonts w:cs="Times New Roman"/>
                <w:sz w:val="22"/>
              </w:rPr>
              <w:t>26</w:t>
            </w:r>
          </w:p>
        </w:tc>
        <w:tc>
          <w:tcPr>
            <w:tcW w:w="341" w:type="pct"/>
            <w:tcBorders>
              <w:top w:val="nil"/>
              <w:left w:val="nil"/>
              <w:bottom w:val="nil"/>
              <w:right w:val="nil"/>
            </w:tcBorders>
            <w:shd w:val="clear" w:color="auto" w:fill="auto"/>
            <w:noWrap/>
            <w:vAlign w:val="center"/>
          </w:tcPr>
          <w:p w14:paraId="1395B992" w14:textId="7F7D3EA5" w:rsidR="009C4DB1" w:rsidRPr="009C4DB1" w:rsidRDefault="009C4DB1" w:rsidP="009C4DB1">
            <w:pPr>
              <w:spacing w:before="0" w:after="0"/>
              <w:jc w:val="right"/>
              <w:rPr>
                <w:rFonts w:eastAsia="Times New Roman" w:cs="Times New Roman"/>
                <w:sz w:val="22"/>
              </w:rPr>
            </w:pPr>
            <w:r w:rsidRPr="009C4DB1">
              <w:rPr>
                <w:rFonts w:cs="Times New Roman"/>
                <w:sz w:val="22"/>
              </w:rPr>
              <w:t>18-29</w:t>
            </w:r>
          </w:p>
        </w:tc>
        <w:tc>
          <w:tcPr>
            <w:tcW w:w="438" w:type="pct"/>
            <w:tcBorders>
              <w:top w:val="nil"/>
              <w:left w:val="nil"/>
              <w:bottom w:val="nil"/>
              <w:right w:val="nil"/>
            </w:tcBorders>
            <w:shd w:val="clear" w:color="auto" w:fill="auto"/>
            <w:noWrap/>
            <w:vAlign w:val="bottom"/>
          </w:tcPr>
          <w:p w14:paraId="71FCD7C0" w14:textId="33DA40CA" w:rsidR="009C4DB1" w:rsidRPr="009C4DB1" w:rsidRDefault="009C4DB1" w:rsidP="009C4DB1">
            <w:pPr>
              <w:spacing w:before="0" w:after="0"/>
              <w:rPr>
                <w:rFonts w:eastAsia="Times New Roman" w:cs="Times New Roman"/>
                <w:sz w:val="22"/>
              </w:rPr>
            </w:pPr>
            <w:r w:rsidRPr="009C4DB1">
              <w:rPr>
                <w:rFonts w:cs="Times New Roman"/>
                <w:color w:val="000000"/>
                <w:sz w:val="22"/>
              </w:rPr>
              <w:t>c2_11829</w:t>
            </w:r>
          </w:p>
        </w:tc>
        <w:tc>
          <w:tcPr>
            <w:tcW w:w="442" w:type="pct"/>
            <w:tcBorders>
              <w:top w:val="nil"/>
              <w:left w:val="nil"/>
              <w:bottom w:val="nil"/>
              <w:right w:val="nil"/>
            </w:tcBorders>
            <w:shd w:val="clear" w:color="auto" w:fill="auto"/>
            <w:noWrap/>
            <w:vAlign w:val="bottom"/>
          </w:tcPr>
          <w:p w14:paraId="3BD3D0BE" w14:textId="05719FBC"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4,041,510</w:t>
            </w:r>
          </w:p>
        </w:tc>
        <w:tc>
          <w:tcPr>
            <w:tcW w:w="438" w:type="pct"/>
            <w:tcBorders>
              <w:top w:val="nil"/>
              <w:left w:val="nil"/>
              <w:bottom w:val="nil"/>
              <w:right w:val="nil"/>
            </w:tcBorders>
            <w:shd w:val="clear" w:color="auto" w:fill="auto"/>
            <w:noWrap/>
            <w:vAlign w:val="bottom"/>
          </w:tcPr>
          <w:p w14:paraId="47FBD1B4" w14:textId="25D7C84E" w:rsidR="009C4DB1" w:rsidRPr="009C4DB1" w:rsidRDefault="009C4DB1" w:rsidP="009C4DB1">
            <w:pPr>
              <w:spacing w:before="0" w:after="0"/>
              <w:rPr>
                <w:rFonts w:eastAsia="Times New Roman" w:cs="Times New Roman"/>
                <w:sz w:val="22"/>
              </w:rPr>
            </w:pPr>
            <w:r w:rsidRPr="009C4DB1">
              <w:rPr>
                <w:rFonts w:cs="Times New Roman"/>
                <w:color w:val="000000"/>
                <w:sz w:val="22"/>
              </w:rPr>
              <w:t>c2_22986</w:t>
            </w:r>
          </w:p>
        </w:tc>
        <w:tc>
          <w:tcPr>
            <w:tcW w:w="442" w:type="pct"/>
            <w:tcBorders>
              <w:top w:val="nil"/>
              <w:left w:val="nil"/>
              <w:bottom w:val="nil"/>
              <w:right w:val="nil"/>
            </w:tcBorders>
            <w:shd w:val="clear" w:color="auto" w:fill="auto"/>
            <w:noWrap/>
            <w:vAlign w:val="bottom"/>
          </w:tcPr>
          <w:p w14:paraId="22A8C793" w14:textId="7309A5E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4,279,075</w:t>
            </w:r>
          </w:p>
        </w:tc>
        <w:tc>
          <w:tcPr>
            <w:tcW w:w="438" w:type="pct"/>
            <w:tcBorders>
              <w:top w:val="nil"/>
              <w:left w:val="nil"/>
              <w:bottom w:val="nil"/>
              <w:right w:val="nil"/>
            </w:tcBorders>
            <w:shd w:val="clear" w:color="auto" w:fill="auto"/>
            <w:noWrap/>
            <w:vAlign w:val="bottom"/>
          </w:tcPr>
          <w:p w14:paraId="3FFD1C6F" w14:textId="7A11CA38" w:rsidR="009C4DB1" w:rsidRPr="009C4DB1" w:rsidRDefault="009C4DB1" w:rsidP="009C4DB1">
            <w:pPr>
              <w:spacing w:before="0" w:after="0"/>
              <w:rPr>
                <w:rFonts w:eastAsia="Times New Roman" w:cs="Times New Roman"/>
                <w:sz w:val="22"/>
              </w:rPr>
            </w:pPr>
            <w:r w:rsidRPr="009C4DB1">
              <w:rPr>
                <w:rFonts w:cs="Times New Roman"/>
                <w:color w:val="000000"/>
                <w:sz w:val="22"/>
              </w:rPr>
              <w:t>c2_11685</w:t>
            </w:r>
          </w:p>
        </w:tc>
        <w:tc>
          <w:tcPr>
            <w:tcW w:w="442" w:type="pct"/>
            <w:tcBorders>
              <w:top w:val="nil"/>
              <w:left w:val="nil"/>
              <w:bottom w:val="nil"/>
              <w:right w:val="nil"/>
            </w:tcBorders>
            <w:shd w:val="clear" w:color="auto" w:fill="auto"/>
            <w:noWrap/>
            <w:vAlign w:val="bottom"/>
          </w:tcPr>
          <w:p w14:paraId="6C38937B" w14:textId="542F122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2,288,291</w:t>
            </w:r>
          </w:p>
        </w:tc>
        <w:tc>
          <w:tcPr>
            <w:tcW w:w="438" w:type="pct"/>
            <w:tcBorders>
              <w:top w:val="nil"/>
              <w:left w:val="nil"/>
              <w:bottom w:val="nil"/>
              <w:right w:val="nil"/>
            </w:tcBorders>
            <w:shd w:val="clear" w:color="auto" w:fill="auto"/>
            <w:noWrap/>
            <w:vAlign w:val="bottom"/>
          </w:tcPr>
          <w:p w14:paraId="517EC89F" w14:textId="0ACFD27F" w:rsidR="009C4DB1" w:rsidRPr="009C4DB1" w:rsidRDefault="009C4DB1" w:rsidP="009C4DB1">
            <w:pPr>
              <w:spacing w:before="0" w:after="0"/>
              <w:rPr>
                <w:rFonts w:eastAsia="Times New Roman" w:cs="Times New Roman"/>
                <w:sz w:val="22"/>
              </w:rPr>
            </w:pPr>
            <w:r w:rsidRPr="009C4DB1">
              <w:rPr>
                <w:rFonts w:cs="Times New Roman"/>
                <w:color w:val="000000"/>
                <w:sz w:val="22"/>
              </w:rPr>
              <w:t>c2_23055</w:t>
            </w:r>
          </w:p>
        </w:tc>
        <w:tc>
          <w:tcPr>
            <w:tcW w:w="442" w:type="pct"/>
            <w:tcBorders>
              <w:top w:val="nil"/>
              <w:left w:val="nil"/>
              <w:bottom w:val="nil"/>
              <w:right w:val="nil"/>
            </w:tcBorders>
            <w:shd w:val="clear" w:color="auto" w:fill="auto"/>
            <w:noWrap/>
            <w:vAlign w:val="bottom"/>
          </w:tcPr>
          <w:p w14:paraId="07E36E2E" w14:textId="2CD8E7BE"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4,936,332</w:t>
            </w:r>
          </w:p>
        </w:tc>
      </w:tr>
      <w:tr w:rsidR="009C4DB1" w:rsidRPr="009C4DB1" w14:paraId="4521649E" w14:textId="77777777" w:rsidTr="009C4DB1">
        <w:trPr>
          <w:trHeight w:val="285"/>
        </w:trPr>
        <w:tc>
          <w:tcPr>
            <w:tcW w:w="287" w:type="pct"/>
            <w:tcBorders>
              <w:top w:val="nil"/>
              <w:left w:val="nil"/>
              <w:bottom w:val="nil"/>
              <w:right w:val="nil"/>
            </w:tcBorders>
            <w:shd w:val="clear" w:color="auto" w:fill="auto"/>
            <w:noWrap/>
            <w:vAlign w:val="center"/>
          </w:tcPr>
          <w:p w14:paraId="07A320EE" w14:textId="77658292" w:rsidR="009C4DB1" w:rsidRPr="009C4DB1" w:rsidRDefault="009C4DB1" w:rsidP="009C4DB1">
            <w:pPr>
              <w:spacing w:before="0" w:after="0"/>
              <w:rPr>
                <w:rFonts w:eastAsia="Times New Roman" w:cs="Times New Roman"/>
                <w:sz w:val="22"/>
              </w:rPr>
            </w:pPr>
          </w:p>
        </w:tc>
        <w:tc>
          <w:tcPr>
            <w:tcW w:w="249" w:type="pct"/>
            <w:tcBorders>
              <w:top w:val="nil"/>
              <w:left w:val="nil"/>
              <w:bottom w:val="nil"/>
              <w:right w:val="nil"/>
            </w:tcBorders>
            <w:shd w:val="clear" w:color="auto" w:fill="auto"/>
            <w:noWrap/>
            <w:vAlign w:val="center"/>
          </w:tcPr>
          <w:p w14:paraId="1832FA1E" w14:textId="02D92F84" w:rsidR="009C4DB1" w:rsidRPr="009C4DB1" w:rsidRDefault="009C4DB1" w:rsidP="009C4DB1">
            <w:pPr>
              <w:spacing w:before="0" w:after="0"/>
              <w:jc w:val="right"/>
              <w:rPr>
                <w:rFonts w:eastAsia="Times New Roman" w:cs="Times New Roman"/>
                <w:sz w:val="22"/>
              </w:rPr>
            </w:pPr>
            <w:r w:rsidRPr="009C4DB1">
              <w:rPr>
                <w:rFonts w:cs="Times New Roman"/>
                <w:sz w:val="22"/>
              </w:rPr>
              <w:t>2</w:t>
            </w:r>
          </w:p>
        </w:tc>
        <w:tc>
          <w:tcPr>
            <w:tcW w:w="350" w:type="pct"/>
            <w:tcBorders>
              <w:top w:val="nil"/>
              <w:left w:val="nil"/>
              <w:bottom w:val="nil"/>
              <w:right w:val="nil"/>
            </w:tcBorders>
            <w:shd w:val="clear" w:color="auto" w:fill="auto"/>
            <w:noWrap/>
            <w:vAlign w:val="center"/>
          </w:tcPr>
          <w:p w14:paraId="76B21874" w14:textId="610079E6" w:rsidR="009C4DB1" w:rsidRPr="009C4DB1" w:rsidRDefault="009C4DB1" w:rsidP="009C4DB1">
            <w:pPr>
              <w:spacing w:before="0" w:after="0"/>
              <w:jc w:val="right"/>
              <w:rPr>
                <w:rFonts w:eastAsia="Times New Roman" w:cs="Times New Roman"/>
                <w:sz w:val="22"/>
              </w:rPr>
            </w:pPr>
            <w:r w:rsidRPr="009C4DB1">
              <w:rPr>
                <w:rFonts w:cs="Times New Roman"/>
                <w:sz w:val="22"/>
              </w:rPr>
              <w:t>7</w:t>
            </w:r>
          </w:p>
        </w:tc>
        <w:tc>
          <w:tcPr>
            <w:tcW w:w="253" w:type="pct"/>
            <w:tcBorders>
              <w:top w:val="nil"/>
              <w:left w:val="nil"/>
              <w:bottom w:val="nil"/>
              <w:right w:val="nil"/>
            </w:tcBorders>
            <w:shd w:val="clear" w:color="auto" w:fill="auto"/>
            <w:noWrap/>
            <w:vAlign w:val="center"/>
          </w:tcPr>
          <w:p w14:paraId="296105E4" w14:textId="6A514711" w:rsidR="009C4DB1" w:rsidRPr="009C4DB1" w:rsidRDefault="009C4DB1" w:rsidP="009C4DB1">
            <w:pPr>
              <w:spacing w:before="0" w:after="0"/>
              <w:jc w:val="right"/>
              <w:rPr>
                <w:rFonts w:eastAsia="Times New Roman" w:cs="Times New Roman"/>
                <w:sz w:val="22"/>
              </w:rPr>
            </w:pPr>
            <w:r w:rsidRPr="009C4DB1">
              <w:rPr>
                <w:rFonts w:cs="Times New Roman"/>
                <w:sz w:val="22"/>
              </w:rPr>
              <w:t>66</w:t>
            </w:r>
          </w:p>
        </w:tc>
        <w:tc>
          <w:tcPr>
            <w:tcW w:w="341" w:type="pct"/>
            <w:tcBorders>
              <w:top w:val="nil"/>
              <w:left w:val="nil"/>
              <w:bottom w:val="nil"/>
              <w:right w:val="nil"/>
            </w:tcBorders>
            <w:shd w:val="clear" w:color="auto" w:fill="auto"/>
            <w:noWrap/>
            <w:vAlign w:val="center"/>
          </w:tcPr>
          <w:p w14:paraId="0A2BB71A" w14:textId="4B205834" w:rsidR="009C4DB1" w:rsidRPr="009C4DB1" w:rsidRDefault="009C4DB1" w:rsidP="009C4DB1">
            <w:pPr>
              <w:spacing w:before="0" w:after="0"/>
              <w:jc w:val="right"/>
              <w:rPr>
                <w:rFonts w:eastAsia="Times New Roman" w:cs="Times New Roman"/>
                <w:sz w:val="22"/>
              </w:rPr>
            </w:pPr>
            <w:r w:rsidRPr="009C4DB1">
              <w:rPr>
                <w:rFonts w:cs="Times New Roman"/>
                <w:sz w:val="22"/>
              </w:rPr>
              <w:t>52-70</w:t>
            </w:r>
          </w:p>
        </w:tc>
        <w:tc>
          <w:tcPr>
            <w:tcW w:w="438" w:type="pct"/>
            <w:tcBorders>
              <w:top w:val="nil"/>
              <w:left w:val="nil"/>
              <w:bottom w:val="nil"/>
              <w:right w:val="nil"/>
            </w:tcBorders>
            <w:shd w:val="clear" w:color="auto" w:fill="auto"/>
            <w:noWrap/>
            <w:vAlign w:val="bottom"/>
          </w:tcPr>
          <w:p w14:paraId="4A1C078F" w14:textId="61077FB4" w:rsidR="009C4DB1" w:rsidRPr="009C4DB1" w:rsidRDefault="009C4DB1" w:rsidP="009C4DB1">
            <w:pPr>
              <w:spacing w:before="0" w:after="0"/>
              <w:rPr>
                <w:rFonts w:eastAsia="Times New Roman" w:cs="Times New Roman"/>
                <w:sz w:val="22"/>
              </w:rPr>
            </w:pPr>
            <w:r w:rsidRPr="009C4DB1">
              <w:rPr>
                <w:rFonts w:cs="Times New Roman"/>
                <w:color w:val="000000"/>
                <w:sz w:val="22"/>
              </w:rPr>
              <w:t>c1_10020</w:t>
            </w:r>
          </w:p>
        </w:tc>
        <w:tc>
          <w:tcPr>
            <w:tcW w:w="442" w:type="pct"/>
            <w:tcBorders>
              <w:top w:val="nil"/>
              <w:left w:val="nil"/>
              <w:bottom w:val="nil"/>
              <w:right w:val="nil"/>
            </w:tcBorders>
            <w:shd w:val="clear" w:color="auto" w:fill="auto"/>
            <w:noWrap/>
            <w:vAlign w:val="bottom"/>
          </w:tcPr>
          <w:p w14:paraId="26472D37" w14:textId="183F41FC"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45,145,834</w:t>
            </w:r>
          </w:p>
        </w:tc>
        <w:tc>
          <w:tcPr>
            <w:tcW w:w="438" w:type="pct"/>
            <w:tcBorders>
              <w:top w:val="nil"/>
              <w:left w:val="nil"/>
              <w:bottom w:val="nil"/>
              <w:right w:val="nil"/>
            </w:tcBorders>
            <w:shd w:val="clear" w:color="auto" w:fill="auto"/>
            <w:noWrap/>
            <w:vAlign w:val="bottom"/>
          </w:tcPr>
          <w:p w14:paraId="139E4DC2" w14:textId="4D7FD022" w:rsidR="009C4DB1" w:rsidRPr="009C4DB1" w:rsidRDefault="009C4DB1" w:rsidP="009C4DB1">
            <w:pPr>
              <w:spacing w:before="0" w:after="0"/>
              <w:rPr>
                <w:rFonts w:eastAsia="Times New Roman" w:cs="Times New Roman"/>
                <w:sz w:val="22"/>
              </w:rPr>
            </w:pPr>
            <w:r w:rsidRPr="009C4DB1">
              <w:rPr>
                <w:rFonts w:cs="Times New Roman"/>
                <w:color w:val="000000"/>
                <w:sz w:val="22"/>
              </w:rPr>
              <w:t>c2_33495</w:t>
            </w:r>
          </w:p>
        </w:tc>
        <w:tc>
          <w:tcPr>
            <w:tcW w:w="442" w:type="pct"/>
            <w:tcBorders>
              <w:top w:val="nil"/>
              <w:left w:val="nil"/>
              <w:bottom w:val="nil"/>
              <w:right w:val="nil"/>
            </w:tcBorders>
            <w:shd w:val="clear" w:color="auto" w:fill="auto"/>
            <w:noWrap/>
            <w:vAlign w:val="bottom"/>
          </w:tcPr>
          <w:p w14:paraId="3B19B67C" w14:textId="4DD331D8"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45,145,932</w:t>
            </w:r>
          </w:p>
        </w:tc>
        <w:tc>
          <w:tcPr>
            <w:tcW w:w="438" w:type="pct"/>
            <w:tcBorders>
              <w:top w:val="nil"/>
              <w:left w:val="nil"/>
              <w:bottom w:val="nil"/>
              <w:right w:val="nil"/>
            </w:tcBorders>
            <w:shd w:val="clear" w:color="auto" w:fill="auto"/>
            <w:noWrap/>
            <w:vAlign w:val="bottom"/>
          </w:tcPr>
          <w:p w14:paraId="647A96ED" w14:textId="48CD2A2C" w:rsidR="009C4DB1" w:rsidRPr="009C4DB1" w:rsidRDefault="009C4DB1" w:rsidP="009C4DB1">
            <w:pPr>
              <w:spacing w:before="0" w:after="0"/>
              <w:rPr>
                <w:rFonts w:eastAsia="Times New Roman" w:cs="Times New Roman"/>
                <w:sz w:val="22"/>
              </w:rPr>
            </w:pPr>
            <w:r w:rsidRPr="009C4DB1">
              <w:rPr>
                <w:rFonts w:cs="Times New Roman"/>
                <w:color w:val="000000"/>
                <w:sz w:val="22"/>
              </w:rPr>
              <w:t>c1_7515</w:t>
            </w:r>
          </w:p>
        </w:tc>
        <w:tc>
          <w:tcPr>
            <w:tcW w:w="442" w:type="pct"/>
            <w:tcBorders>
              <w:top w:val="nil"/>
              <w:left w:val="nil"/>
              <w:bottom w:val="nil"/>
              <w:right w:val="nil"/>
            </w:tcBorders>
            <w:shd w:val="clear" w:color="auto" w:fill="auto"/>
            <w:noWrap/>
            <w:vAlign w:val="bottom"/>
          </w:tcPr>
          <w:p w14:paraId="4DFCE0CE" w14:textId="3A2C0861"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41,721,163</w:t>
            </w:r>
          </w:p>
        </w:tc>
        <w:tc>
          <w:tcPr>
            <w:tcW w:w="438" w:type="pct"/>
            <w:tcBorders>
              <w:top w:val="nil"/>
              <w:left w:val="nil"/>
              <w:bottom w:val="nil"/>
              <w:right w:val="nil"/>
            </w:tcBorders>
            <w:shd w:val="clear" w:color="auto" w:fill="auto"/>
            <w:noWrap/>
            <w:vAlign w:val="bottom"/>
          </w:tcPr>
          <w:p w14:paraId="79492F73" w14:textId="2D21493A" w:rsidR="009C4DB1" w:rsidRPr="009C4DB1" w:rsidRDefault="009C4DB1" w:rsidP="009C4DB1">
            <w:pPr>
              <w:spacing w:before="0" w:after="0"/>
              <w:rPr>
                <w:rFonts w:eastAsia="Times New Roman" w:cs="Times New Roman"/>
                <w:sz w:val="22"/>
              </w:rPr>
            </w:pPr>
            <w:r w:rsidRPr="009C4DB1">
              <w:rPr>
                <w:rFonts w:cs="Times New Roman"/>
                <w:color w:val="000000"/>
                <w:sz w:val="22"/>
              </w:rPr>
              <w:t>c2_45188</w:t>
            </w:r>
          </w:p>
        </w:tc>
        <w:tc>
          <w:tcPr>
            <w:tcW w:w="442" w:type="pct"/>
            <w:tcBorders>
              <w:top w:val="nil"/>
              <w:left w:val="nil"/>
              <w:bottom w:val="nil"/>
              <w:right w:val="nil"/>
            </w:tcBorders>
            <w:shd w:val="clear" w:color="auto" w:fill="auto"/>
            <w:noWrap/>
            <w:vAlign w:val="bottom"/>
          </w:tcPr>
          <w:p w14:paraId="07AE4F35" w14:textId="464A5412"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46,763,232</w:t>
            </w:r>
          </w:p>
        </w:tc>
      </w:tr>
      <w:tr w:rsidR="009C4DB1" w:rsidRPr="009C4DB1" w14:paraId="5F81F89C" w14:textId="77777777" w:rsidTr="009C4DB1">
        <w:trPr>
          <w:trHeight w:val="285"/>
        </w:trPr>
        <w:tc>
          <w:tcPr>
            <w:tcW w:w="287" w:type="pct"/>
            <w:tcBorders>
              <w:top w:val="nil"/>
              <w:left w:val="nil"/>
              <w:bottom w:val="nil"/>
              <w:right w:val="nil"/>
            </w:tcBorders>
            <w:shd w:val="clear" w:color="auto" w:fill="auto"/>
            <w:noWrap/>
            <w:vAlign w:val="center"/>
          </w:tcPr>
          <w:p w14:paraId="2D1DDC5D" w14:textId="32E4947D" w:rsidR="009C4DB1" w:rsidRPr="009C4DB1" w:rsidRDefault="009C4DB1" w:rsidP="009C4DB1">
            <w:pPr>
              <w:spacing w:before="0" w:after="0"/>
              <w:rPr>
                <w:rFonts w:eastAsia="Times New Roman" w:cs="Times New Roman"/>
                <w:sz w:val="22"/>
              </w:rPr>
            </w:pPr>
            <w:r w:rsidRPr="009C4DB1">
              <w:rPr>
                <w:rFonts w:cs="Times New Roman"/>
                <w:sz w:val="22"/>
              </w:rPr>
              <w:t>FM08</w:t>
            </w:r>
          </w:p>
        </w:tc>
        <w:tc>
          <w:tcPr>
            <w:tcW w:w="249" w:type="pct"/>
            <w:tcBorders>
              <w:top w:val="nil"/>
              <w:left w:val="nil"/>
              <w:bottom w:val="nil"/>
              <w:right w:val="nil"/>
            </w:tcBorders>
            <w:shd w:val="clear" w:color="auto" w:fill="auto"/>
            <w:noWrap/>
            <w:vAlign w:val="center"/>
          </w:tcPr>
          <w:p w14:paraId="6D9BA2E4" w14:textId="062151D6"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06C4ED22" w14:textId="474D2ABA"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253" w:type="pct"/>
            <w:tcBorders>
              <w:top w:val="nil"/>
              <w:left w:val="nil"/>
              <w:bottom w:val="nil"/>
              <w:right w:val="nil"/>
            </w:tcBorders>
            <w:shd w:val="clear" w:color="auto" w:fill="auto"/>
            <w:noWrap/>
            <w:vAlign w:val="center"/>
          </w:tcPr>
          <w:p w14:paraId="4BC9DED5" w14:textId="766CECF2" w:rsidR="009C4DB1" w:rsidRPr="009C4DB1" w:rsidRDefault="009C4DB1" w:rsidP="009C4DB1">
            <w:pPr>
              <w:spacing w:before="0" w:after="0"/>
              <w:jc w:val="right"/>
              <w:rPr>
                <w:rFonts w:eastAsia="Times New Roman" w:cs="Times New Roman"/>
                <w:sz w:val="22"/>
              </w:rPr>
            </w:pPr>
            <w:r w:rsidRPr="009C4DB1">
              <w:rPr>
                <w:rFonts w:cs="Times New Roman"/>
                <w:sz w:val="22"/>
              </w:rPr>
              <w:t>9</w:t>
            </w:r>
          </w:p>
        </w:tc>
        <w:tc>
          <w:tcPr>
            <w:tcW w:w="341" w:type="pct"/>
            <w:tcBorders>
              <w:top w:val="nil"/>
              <w:left w:val="nil"/>
              <w:bottom w:val="nil"/>
              <w:right w:val="nil"/>
            </w:tcBorders>
            <w:shd w:val="clear" w:color="auto" w:fill="auto"/>
            <w:noWrap/>
            <w:vAlign w:val="center"/>
          </w:tcPr>
          <w:p w14:paraId="1A767509" w14:textId="4BCAF5C7" w:rsidR="009C4DB1" w:rsidRPr="009C4DB1" w:rsidRDefault="009C4DB1" w:rsidP="009C4DB1">
            <w:pPr>
              <w:spacing w:before="0" w:after="0"/>
              <w:jc w:val="right"/>
              <w:rPr>
                <w:rFonts w:eastAsia="Times New Roman" w:cs="Times New Roman"/>
                <w:sz w:val="22"/>
              </w:rPr>
            </w:pPr>
            <w:r w:rsidRPr="009C4DB1">
              <w:rPr>
                <w:rFonts w:cs="Times New Roman"/>
                <w:sz w:val="22"/>
              </w:rPr>
              <w:t>0-32</w:t>
            </w:r>
          </w:p>
        </w:tc>
        <w:tc>
          <w:tcPr>
            <w:tcW w:w="438" w:type="pct"/>
            <w:tcBorders>
              <w:top w:val="nil"/>
              <w:left w:val="nil"/>
              <w:bottom w:val="nil"/>
              <w:right w:val="nil"/>
            </w:tcBorders>
            <w:shd w:val="clear" w:color="auto" w:fill="auto"/>
            <w:noWrap/>
            <w:vAlign w:val="bottom"/>
          </w:tcPr>
          <w:p w14:paraId="4D74A413" w14:textId="717F9AB5" w:rsidR="009C4DB1" w:rsidRPr="009C4DB1" w:rsidRDefault="009C4DB1" w:rsidP="009C4DB1">
            <w:pPr>
              <w:spacing w:before="0" w:after="0"/>
              <w:rPr>
                <w:rFonts w:eastAsia="Times New Roman" w:cs="Times New Roman"/>
                <w:sz w:val="22"/>
              </w:rPr>
            </w:pPr>
            <w:r w:rsidRPr="009C4DB1">
              <w:rPr>
                <w:rFonts w:cs="Times New Roman"/>
                <w:color w:val="000000"/>
                <w:sz w:val="22"/>
              </w:rPr>
              <w:t>c2_6713</w:t>
            </w:r>
          </w:p>
        </w:tc>
        <w:tc>
          <w:tcPr>
            <w:tcW w:w="442" w:type="pct"/>
            <w:tcBorders>
              <w:top w:val="nil"/>
              <w:left w:val="nil"/>
              <w:bottom w:val="nil"/>
              <w:right w:val="nil"/>
            </w:tcBorders>
            <w:shd w:val="clear" w:color="auto" w:fill="auto"/>
            <w:noWrap/>
            <w:vAlign w:val="bottom"/>
          </w:tcPr>
          <w:p w14:paraId="0D761E42" w14:textId="2C88006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2,068,305</w:t>
            </w:r>
          </w:p>
        </w:tc>
        <w:tc>
          <w:tcPr>
            <w:tcW w:w="438" w:type="pct"/>
            <w:tcBorders>
              <w:top w:val="nil"/>
              <w:left w:val="nil"/>
              <w:bottom w:val="nil"/>
              <w:right w:val="nil"/>
            </w:tcBorders>
            <w:shd w:val="clear" w:color="auto" w:fill="auto"/>
            <w:noWrap/>
            <w:vAlign w:val="bottom"/>
          </w:tcPr>
          <w:p w14:paraId="077394C2" w14:textId="07C35D79" w:rsidR="009C4DB1" w:rsidRPr="009C4DB1" w:rsidRDefault="009C4DB1" w:rsidP="009C4DB1">
            <w:pPr>
              <w:spacing w:before="0" w:after="0"/>
              <w:rPr>
                <w:rFonts w:eastAsia="Times New Roman" w:cs="Times New Roman"/>
                <w:sz w:val="22"/>
              </w:rPr>
            </w:pPr>
            <w:r w:rsidRPr="009C4DB1">
              <w:rPr>
                <w:rFonts w:cs="Times New Roman"/>
                <w:color w:val="000000"/>
                <w:sz w:val="22"/>
              </w:rPr>
              <w:t>c2_21097</w:t>
            </w:r>
          </w:p>
        </w:tc>
        <w:tc>
          <w:tcPr>
            <w:tcW w:w="442" w:type="pct"/>
            <w:tcBorders>
              <w:top w:val="nil"/>
              <w:left w:val="nil"/>
              <w:bottom w:val="nil"/>
              <w:right w:val="nil"/>
            </w:tcBorders>
            <w:shd w:val="clear" w:color="auto" w:fill="auto"/>
            <w:noWrap/>
            <w:vAlign w:val="bottom"/>
          </w:tcPr>
          <w:p w14:paraId="781E9497" w14:textId="7884E674"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2,589,277</w:t>
            </w:r>
          </w:p>
        </w:tc>
        <w:tc>
          <w:tcPr>
            <w:tcW w:w="438" w:type="pct"/>
            <w:tcBorders>
              <w:top w:val="nil"/>
              <w:left w:val="nil"/>
              <w:bottom w:val="nil"/>
              <w:right w:val="nil"/>
            </w:tcBorders>
            <w:shd w:val="clear" w:color="auto" w:fill="auto"/>
            <w:noWrap/>
            <w:vAlign w:val="bottom"/>
          </w:tcPr>
          <w:p w14:paraId="483754F3" w14:textId="06DE71DB"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0DC2BDEE" w14:textId="4F159A4E"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02FD0A2A" w14:textId="6F00B134" w:rsidR="009C4DB1" w:rsidRPr="009C4DB1" w:rsidRDefault="009C4DB1" w:rsidP="009C4DB1">
            <w:pPr>
              <w:spacing w:before="0" w:after="0"/>
              <w:rPr>
                <w:rFonts w:eastAsia="Times New Roman" w:cs="Times New Roman"/>
                <w:sz w:val="22"/>
              </w:rPr>
            </w:pPr>
            <w:r w:rsidRPr="009C4DB1">
              <w:rPr>
                <w:rFonts w:cs="Times New Roman"/>
                <w:color w:val="000000"/>
                <w:sz w:val="22"/>
              </w:rPr>
              <w:t>c2_27877</w:t>
            </w:r>
          </w:p>
        </w:tc>
        <w:tc>
          <w:tcPr>
            <w:tcW w:w="442" w:type="pct"/>
            <w:tcBorders>
              <w:top w:val="nil"/>
              <w:left w:val="nil"/>
              <w:bottom w:val="nil"/>
              <w:right w:val="nil"/>
            </w:tcBorders>
            <w:shd w:val="clear" w:color="auto" w:fill="auto"/>
            <w:noWrap/>
            <w:vAlign w:val="bottom"/>
          </w:tcPr>
          <w:p w14:paraId="407B914C" w14:textId="0ACD834C"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6,071,374</w:t>
            </w:r>
          </w:p>
        </w:tc>
      </w:tr>
      <w:tr w:rsidR="009C4DB1" w:rsidRPr="009C4DB1" w14:paraId="1BF8BF4C" w14:textId="77777777" w:rsidTr="009C4DB1">
        <w:trPr>
          <w:trHeight w:val="285"/>
        </w:trPr>
        <w:tc>
          <w:tcPr>
            <w:tcW w:w="287" w:type="pct"/>
            <w:tcBorders>
              <w:top w:val="nil"/>
              <w:left w:val="nil"/>
              <w:bottom w:val="nil"/>
              <w:right w:val="nil"/>
            </w:tcBorders>
            <w:shd w:val="clear" w:color="auto" w:fill="auto"/>
            <w:noWrap/>
            <w:vAlign w:val="center"/>
          </w:tcPr>
          <w:p w14:paraId="182B6E03" w14:textId="0C4F0451" w:rsidR="009C4DB1" w:rsidRPr="009C4DB1" w:rsidRDefault="009C4DB1" w:rsidP="009C4DB1">
            <w:pPr>
              <w:spacing w:before="0" w:after="0"/>
              <w:rPr>
                <w:rFonts w:eastAsia="Times New Roman" w:cs="Times New Roman"/>
                <w:sz w:val="22"/>
              </w:rPr>
            </w:pPr>
          </w:p>
        </w:tc>
        <w:tc>
          <w:tcPr>
            <w:tcW w:w="249" w:type="pct"/>
            <w:tcBorders>
              <w:top w:val="nil"/>
              <w:left w:val="nil"/>
              <w:bottom w:val="nil"/>
              <w:right w:val="nil"/>
            </w:tcBorders>
            <w:shd w:val="clear" w:color="auto" w:fill="auto"/>
            <w:noWrap/>
            <w:vAlign w:val="center"/>
          </w:tcPr>
          <w:p w14:paraId="55282DCC" w14:textId="4443A27E" w:rsidR="009C4DB1" w:rsidRPr="009C4DB1" w:rsidRDefault="009C4DB1" w:rsidP="009C4DB1">
            <w:pPr>
              <w:spacing w:before="0" w:after="0"/>
              <w:jc w:val="right"/>
              <w:rPr>
                <w:rFonts w:eastAsia="Times New Roman" w:cs="Times New Roman"/>
                <w:sz w:val="22"/>
              </w:rPr>
            </w:pPr>
            <w:r w:rsidRPr="009C4DB1">
              <w:rPr>
                <w:rFonts w:cs="Times New Roman"/>
                <w:sz w:val="22"/>
              </w:rPr>
              <w:t>2</w:t>
            </w:r>
          </w:p>
        </w:tc>
        <w:tc>
          <w:tcPr>
            <w:tcW w:w="350" w:type="pct"/>
            <w:tcBorders>
              <w:top w:val="nil"/>
              <w:left w:val="nil"/>
              <w:bottom w:val="nil"/>
              <w:right w:val="nil"/>
            </w:tcBorders>
            <w:shd w:val="clear" w:color="auto" w:fill="auto"/>
            <w:noWrap/>
            <w:vAlign w:val="center"/>
          </w:tcPr>
          <w:p w14:paraId="0171DA9B" w14:textId="71BD9563"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nil"/>
              <w:left w:val="nil"/>
              <w:bottom w:val="nil"/>
              <w:right w:val="nil"/>
            </w:tcBorders>
            <w:shd w:val="clear" w:color="auto" w:fill="auto"/>
            <w:noWrap/>
            <w:vAlign w:val="center"/>
          </w:tcPr>
          <w:p w14:paraId="07DC2A94" w14:textId="1118DA19" w:rsidR="009C4DB1" w:rsidRPr="009C4DB1" w:rsidRDefault="009C4DB1" w:rsidP="009C4DB1">
            <w:pPr>
              <w:spacing w:before="0" w:after="0"/>
              <w:jc w:val="right"/>
              <w:rPr>
                <w:rFonts w:eastAsia="Times New Roman" w:cs="Times New Roman"/>
                <w:sz w:val="22"/>
              </w:rPr>
            </w:pPr>
            <w:r w:rsidRPr="009C4DB1">
              <w:rPr>
                <w:rFonts w:cs="Times New Roman"/>
                <w:sz w:val="22"/>
              </w:rPr>
              <w:t>27</w:t>
            </w:r>
          </w:p>
        </w:tc>
        <w:tc>
          <w:tcPr>
            <w:tcW w:w="341" w:type="pct"/>
            <w:tcBorders>
              <w:top w:val="nil"/>
              <w:left w:val="nil"/>
              <w:bottom w:val="nil"/>
              <w:right w:val="nil"/>
            </w:tcBorders>
            <w:shd w:val="clear" w:color="auto" w:fill="auto"/>
            <w:noWrap/>
            <w:vAlign w:val="center"/>
          </w:tcPr>
          <w:p w14:paraId="245A2112" w14:textId="0173B08D" w:rsidR="009C4DB1" w:rsidRPr="009C4DB1" w:rsidRDefault="009C4DB1" w:rsidP="009C4DB1">
            <w:pPr>
              <w:spacing w:before="0" w:after="0"/>
              <w:jc w:val="right"/>
              <w:rPr>
                <w:rFonts w:eastAsia="Times New Roman" w:cs="Times New Roman"/>
                <w:sz w:val="22"/>
              </w:rPr>
            </w:pPr>
            <w:r w:rsidRPr="009C4DB1">
              <w:rPr>
                <w:rFonts w:cs="Times New Roman"/>
                <w:sz w:val="22"/>
              </w:rPr>
              <w:t>0-41</w:t>
            </w:r>
          </w:p>
        </w:tc>
        <w:tc>
          <w:tcPr>
            <w:tcW w:w="438" w:type="pct"/>
            <w:tcBorders>
              <w:top w:val="nil"/>
              <w:left w:val="nil"/>
              <w:bottom w:val="nil"/>
              <w:right w:val="nil"/>
            </w:tcBorders>
            <w:shd w:val="clear" w:color="auto" w:fill="auto"/>
            <w:noWrap/>
            <w:vAlign w:val="bottom"/>
          </w:tcPr>
          <w:p w14:paraId="30B38273" w14:textId="20F177CE" w:rsidR="009C4DB1" w:rsidRPr="009C4DB1" w:rsidRDefault="009C4DB1" w:rsidP="009C4DB1">
            <w:pPr>
              <w:spacing w:before="0" w:after="0"/>
              <w:rPr>
                <w:rFonts w:eastAsia="Times New Roman" w:cs="Times New Roman"/>
                <w:sz w:val="22"/>
              </w:rPr>
            </w:pPr>
            <w:r w:rsidRPr="009C4DB1">
              <w:rPr>
                <w:rFonts w:cs="Times New Roman"/>
                <w:color w:val="000000"/>
                <w:sz w:val="22"/>
              </w:rPr>
              <w:t>c2_22959</w:t>
            </w:r>
          </w:p>
        </w:tc>
        <w:tc>
          <w:tcPr>
            <w:tcW w:w="442" w:type="pct"/>
            <w:tcBorders>
              <w:top w:val="nil"/>
              <w:left w:val="nil"/>
              <w:bottom w:val="nil"/>
              <w:right w:val="nil"/>
            </w:tcBorders>
            <w:shd w:val="clear" w:color="auto" w:fill="auto"/>
            <w:noWrap/>
            <w:vAlign w:val="bottom"/>
          </w:tcPr>
          <w:p w14:paraId="2B25C426" w14:textId="0932AFBD"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4,434,048</w:t>
            </w:r>
          </w:p>
        </w:tc>
        <w:tc>
          <w:tcPr>
            <w:tcW w:w="438" w:type="pct"/>
            <w:tcBorders>
              <w:top w:val="nil"/>
              <w:left w:val="nil"/>
              <w:bottom w:val="nil"/>
              <w:right w:val="nil"/>
            </w:tcBorders>
            <w:shd w:val="clear" w:color="auto" w:fill="auto"/>
            <w:noWrap/>
            <w:vAlign w:val="bottom"/>
          </w:tcPr>
          <w:p w14:paraId="62E2B7D9" w14:textId="5A49E856" w:rsidR="009C4DB1" w:rsidRPr="009C4DB1" w:rsidRDefault="009C4DB1" w:rsidP="009C4DB1">
            <w:pPr>
              <w:spacing w:before="0" w:after="0"/>
              <w:rPr>
                <w:rFonts w:eastAsia="Times New Roman" w:cs="Times New Roman"/>
                <w:sz w:val="22"/>
              </w:rPr>
            </w:pPr>
            <w:r w:rsidRPr="009C4DB1">
              <w:rPr>
                <w:rFonts w:cs="Times New Roman"/>
                <w:color w:val="000000"/>
                <w:sz w:val="22"/>
              </w:rPr>
              <w:t>c2_23052</w:t>
            </w:r>
          </w:p>
        </w:tc>
        <w:tc>
          <w:tcPr>
            <w:tcW w:w="442" w:type="pct"/>
            <w:tcBorders>
              <w:top w:val="nil"/>
              <w:left w:val="nil"/>
              <w:bottom w:val="nil"/>
              <w:right w:val="nil"/>
            </w:tcBorders>
            <w:shd w:val="clear" w:color="auto" w:fill="auto"/>
            <w:noWrap/>
            <w:vAlign w:val="bottom"/>
          </w:tcPr>
          <w:p w14:paraId="2EB3FC11" w14:textId="788C90D1"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4,906,728</w:t>
            </w:r>
          </w:p>
        </w:tc>
        <w:tc>
          <w:tcPr>
            <w:tcW w:w="438" w:type="pct"/>
            <w:tcBorders>
              <w:top w:val="nil"/>
              <w:left w:val="nil"/>
              <w:bottom w:val="nil"/>
              <w:right w:val="nil"/>
            </w:tcBorders>
            <w:shd w:val="clear" w:color="auto" w:fill="auto"/>
            <w:noWrap/>
            <w:vAlign w:val="bottom"/>
          </w:tcPr>
          <w:p w14:paraId="49D9D1CC" w14:textId="4EAA34F9" w:rsidR="009C4DB1" w:rsidRPr="009C4DB1" w:rsidRDefault="009C4DB1" w:rsidP="009C4DB1">
            <w:pPr>
              <w:spacing w:before="0" w:after="0"/>
              <w:rPr>
                <w:rFonts w:eastAsia="Times New Roman" w:cs="Times New Roman"/>
                <w:sz w:val="22"/>
              </w:rPr>
            </w:pPr>
            <w:r w:rsidRPr="009C4DB1">
              <w:rPr>
                <w:rFonts w:cs="Times New Roman"/>
                <w:color w:val="000000"/>
                <w:sz w:val="22"/>
              </w:rPr>
              <w:t>c2_23776</w:t>
            </w:r>
          </w:p>
        </w:tc>
        <w:tc>
          <w:tcPr>
            <w:tcW w:w="442" w:type="pct"/>
            <w:tcBorders>
              <w:top w:val="nil"/>
              <w:left w:val="nil"/>
              <w:bottom w:val="nil"/>
              <w:right w:val="nil"/>
            </w:tcBorders>
            <w:shd w:val="clear" w:color="auto" w:fill="auto"/>
            <w:noWrap/>
            <w:vAlign w:val="bottom"/>
          </w:tcPr>
          <w:p w14:paraId="44524CBC" w14:textId="68DCB690"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65,193</w:t>
            </w:r>
          </w:p>
        </w:tc>
        <w:tc>
          <w:tcPr>
            <w:tcW w:w="438" w:type="pct"/>
            <w:tcBorders>
              <w:top w:val="nil"/>
              <w:left w:val="nil"/>
              <w:bottom w:val="nil"/>
              <w:right w:val="nil"/>
            </w:tcBorders>
            <w:shd w:val="clear" w:color="auto" w:fill="auto"/>
            <w:noWrap/>
            <w:vAlign w:val="bottom"/>
          </w:tcPr>
          <w:p w14:paraId="2456A908" w14:textId="250D41A6" w:rsidR="009C4DB1" w:rsidRPr="009C4DB1" w:rsidRDefault="009C4DB1" w:rsidP="009C4DB1">
            <w:pPr>
              <w:spacing w:before="0" w:after="0"/>
              <w:rPr>
                <w:rFonts w:eastAsia="Times New Roman" w:cs="Times New Roman"/>
                <w:sz w:val="22"/>
              </w:rPr>
            </w:pPr>
            <w:r w:rsidRPr="009C4DB1">
              <w:rPr>
                <w:rFonts w:cs="Times New Roman"/>
                <w:color w:val="000000"/>
                <w:sz w:val="22"/>
              </w:rPr>
              <w:t>c1_5836</w:t>
            </w:r>
          </w:p>
        </w:tc>
        <w:tc>
          <w:tcPr>
            <w:tcW w:w="442" w:type="pct"/>
            <w:tcBorders>
              <w:top w:val="nil"/>
              <w:left w:val="nil"/>
              <w:bottom w:val="nil"/>
              <w:right w:val="nil"/>
            </w:tcBorders>
            <w:shd w:val="clear" w:color="auto" w:fill="auto"/>
            <w:noWrap/>
            <w:vAlign w:val="bottom"/>
          </w:tcPr>
          <w:p w14:paraId="2B9F5E7E" w14:textId="7654AAA5"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8,809,052</w:t>
            </w:r>
          </w:p>
        </w:tc>
      </w:tr>
      <w:tr w:rsidR="009C4DB1" w:rsidRPr="009C4DB1" w14:paraId="77239C52" w14:textId="77777777" w:rsidTr="009C4DB1">
        <w:trPr>
          <w:trHeight w:val="285"/>
        </w:trPr>
        <w:tc>
          <w:tcPr>
            <w:tcW w:w="287" w:type="pct"/>
            <w:tcBorders>
              <w:top w:val="nil"/>
              <w:left w:val="nil"/>
              <w:bottom w:val="nil"/>
              <w:right w:val="nil"/>
            </w:tcBorders>
            <w:shd w:val="clear" w:color="auto" w:fill="auto"/>
            <w:noWrap/>
            <w:vAlign w:val="center"/>
          </w:tcPr>
          <w:p w14:paraId="30CF90F1" w14:textId="68E8A236" w:rsidR="009C4DB1" w:rsidRPr="009C4DB1" w:rsidRDefault="009C4DB1" w:rsidP="009C4DB1">
            <w:pPr>
              <w:spacing w:before="0" w:after="0"/>
              <w:rPr>
                <w:rFonts w:eastAsia="Times New Roman" w:cs="Times New Roman"/>
                <w:sz w:val="22"/>
              </w:rPr>
            </w:pPr>
          </w:p>
        </w:tc>
        <w:tc>
          <w:tcPr>
            <w:tcW w:w="249" w:type="pct"/>
            <w:tcBorders>
              <w:top w:val="nil"/>
              <w:left w:val="nil"/>
              <w:bottom w:val="nil"/>
              <w:right w:val="nil"/>
            </w:tcBorders>
            <w:shd w:val="clear" w:color="auto" w:fill="auto"/>
            <w:noWrap/>
            <w:vAlign w:val="center"/>
          </w:tcPr>
          <w:p w14:paraId="25F82839" w14:textId="4E48BEEE" w:rsidR="009C4DB1" w:rsidRPr="009C4DB1" w:rsidRDefault="009C4DB1" w:rsidP="009C4DB1">
            <w:pPr>
              <w:spacing w:before="0" w:after="0"/>
              <w:jc w:val="right"/>
              <w:rPr>
                <w:rFonts w:eastAsia="Times New Roman" w:cs="Times New Roman"/>
                <w:sz w:val="22"/>
              </w:rPr>
            </w:pPr>
            <w:r w:rsidRPr="009C4DB1">
              <w:rPr>
                <w:rFonts w:cs="Times New Roman"/>
                <w:sz w:val="22"/>
              </w:rPr>
              <w:t>3</w:t>
            </w:r>
          </w:p>
        </w:tc>
        <w:tc>
          <w:tcPr>
            <w:tcW w:w="350" w:type="pct"/>
            <w:tcBorders>
              <w:top w:val="nil"/>
              <w:left w:val="nil"/>
              <w:bottom w:val="nil"/>
              <w:right w:val="nil"/>
            </w:tcBorders>
            <w:shd w:val="clear" w:color="auto" w:fill="auto"/>
            <w:noWrap/>
            <w:vAlign w:val="center"/>
          </w:tcPr>
          <w:p w14:paraId="3C2BCECD" w14:textId="57D182A8" w:rsidR="009C4DB1" w:rsidRPr="009C4DB1" w:rsidRDefault="009C4DB1" w:rsidP="009C4DB1">
            <w:pPr>
              <w:spacing w:before="0" w:after="0"/>
              <w:jc w:val="right"/>
              <w:rPr>
                <w:rFonts w:eastAsia="Times New Roman" w:cs="Times New Roman"/>
                <w:sz w:val="22"/>
              </w:rPr>
            </w:pPr>
            <w:r w:rsidRPr="009C4DB1">
              <w:rPr>
                <w:rFonts w:cs="Times New Roman"/>
                <w:sz w:val="22"/>
              </w:rPr>
              <w:t>7</w:t>
            </w:r>
          </w:p>
        </w:tc>
        <w:tc>
          <w:tcPr>
            <w:tcW w:w="253" w:type="pct"/>
            <w:tcBorders>
              <w:top w:val="nil"/>
              <w:left w:val="nil"/>
              <w:bottom w:val="nil"/>
              <w:right w:val="nil"/>
            </w:tcBorders>
            <w:shd w:val="clear" w:color="auto" w:fill="auto"/>
            <w:noWrap/>
            <w:vAlign w:val="center"/>
          </w:tcPr>
          <w:p w14:paraId="77A95BDF" w14:textId="1B8E564D" w:rsidR="009C4DB1" w:rsidRPr="009C4DB1" w:rsidRDefault="009C4DB1" w:rsidP="009C4DB1">
            <w:pPr>
              <w:spacing w:before="0" w:after="0"/>
              <w:jc w:val="right"/>
              <w:rPr>
                <w:rFonts w:eastAsia="Times New Roman" w:cs="Times New Roman"/>
                <w:sz w:val="22"/>
              </w:rPr>
            </w:pPr>
            <w:r w:rsidRPr="009C4DB1">
              <w:rPr>
                <w:rFonts w:cs="Times New Roman"/>
                <w:sz w:val="22"/>
              </w:rPr>
              <w:t>65</w:t>
            </w:r>
          </w:p>
        </w:tc>
        <w:tc>
          <w:tcPr>
            <w:tcW w:w="341" w:type="pct"/>
            <w:tcBorders>
              <w:top w:val="nil"/>
              <w:left w:val="nil"/>
              <w:bottom w:val="nil"/>
              <w:right w:val="nil"/>
            </w:tcBorders>
            <w:shd w:val="clear" w:color="auto" w:fill="auto"/>
            <w:noWrap/>
            <w:vAlign w:val="center"/>
          </w:tcPr>
          <w:p w14:paraId="37366C34" w14:textId="3E9197B2" w:rsidR="009C4DB1" w:rsidRPr="009C4DB1" w:rsidRDefault="009C4DB1" w:rsidP="009C4DB1">
            <w:pPr>
              <w:spacing w:before="0" w:after="0"/>
              <w:jc w:val="right"/>
              <w:rPr>
                <w:rFonts w:eastAsia="Times New Roman" w:cs="Times New Roman"/>
                <w:sz w:val="22"/>
              </w:rPr>
            </w:pPr>
            <w:r w:rsidRPr="009C4DB1">
              <w:rPr>
                <w:rFonts w:cs="Times New Roman"/>
                <w:sz w:val="22"/>
              </w:rPr>
              <w:t>35-71</w:t>
            </w:r>
          </w:p>
        </w:tc>
        <w:tc>
          <w:tcPr>
            <w:tcW w:w="438" w:type="pct"/>
            <w:tcBorders>
              <w:top w:val="nil"/>
              <w:left w:val="nil"/>
              <w:bottom w:val="nil"/>
              <w:right w:val="nil"/>
            </w:tcBorders>
            <w:shd w:val="clear" w:color="auto" w:fill="auto"/>
            <w:noWrap/>
            <w:vAlign w:val="bottom"/>
          </w:tcPr>
          <w:p w14:paraId="3DE1D9D6" w14:textId="2D20FFD7" w:rsidR="009C4DB1" w:rsidRPr="009C4DB1" w:rsidRDefault="009C4DB1" w:rsidP="009C4DB1">
            <w:pPr>
              <w:spacing w:before="0" w:after="0"/>
              <w:rPr>
                <w:rFonts w:eastAsia="Times New Roman" w:cs="Times New Roman"/>
                <w:sz w:val="22"/>
              </w:rPr>
            </w:pPr>
            <w:r w:rsidRPr="009C4DB1">
              <w:rPr>
                <w:rFonts w:cs="Times New Roman"/>
                <w:color w:val="000000"/>
                <w:sz w:val="22"/>
              </w:rPr>
              <w:t>c2_44105</w:t>
            </w:r>
          </w:p>
        </w:tc>
        <w:tc>
          <w:tcPr>
            <w:tcW w:w="442" w:type="pct"/>
            <w:tcBorders>
              <w:top w:val="nil"/>
              <w:left w:val="nil"/>
              <w:bottom w:val="nil"/>
              <w:right w:val="nil"/>
            </w:tcBorders>
            <w:shd w:val="clear" w:color="auto" w:fill="auto"/>
            <w:noWrap/>
            <w:vAlign w:val="bottom"/>
          </w:tcPr>
          <w:p w14:paraId="604F00C1" w14:textId="29237135"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44,499,261</w:t>
            </w:r>
          </w:p>
        </w:tc>
        <w:tc>
          <w:tcPr>
            <w:tcW w:w="438" w:type="pct"/>
            <w:tcBorders>
              <w:top w:val="nil"/>
              <w:left w:val="nil"/>
              <w:bottom w:val="nil"/>
              <w:right w:val="nil"/>
            </w:tcBorders>
            <w:shd w:val="clear" w:color="auto" w:fill="auto"/>
            <w:noWrap/>
            <w:vAlign w:val="bottom"/>
          </w:tcPr>
          <w:p w14:paraId="51DCE499" w14:textId="7D0180E0" w:rsidR="009C4DB1" w:rsidRPr="009C4DB1" w:rsidRDefault="009C4DB1" w:rsidP="009C4DB1">
            <w:pPr>
              <w:spacing w:before="0" w:after="0"/>
              <w:rPr>
                <w:rFonts w:eastAsia="Times New Roman" w:cs="Times New Roman"/>
                <w:sz w:val="22"/>
              </w:rPr>
            </w:pPr>
            <w:r w:rsidRPr="009C4DB1">
              <w:rPr>
                <w:rFonts w:cs="Times New Roman"/>
                <w:color w:val="000000"/>
                <w:sz w:val="22"/>
              </w:rPr>
              <w:t>c2_44120</w:t>
            </w:r>
          </w:p>
        </w:tc>
        <w:tc>
          <w:tcPr>
            <w:tcW w:w="442" w:type="pct"/>
            <w:tcBorders>
              <w:top w:val="nil"/>
              <w:left w:val="nil"/>
              <w:bottom w:val="nil"/>
              <w:right w:val="nil"/>
            </w:tcBorders>
            <w:shd w:val="clear" w:color="auto" w:fill="auto"/>
            <w:noWrap/>
            <w:vAlign w:val="bottom"/>
          </w:tcPr>
          <w:p w14:paraId="223A9E6C" w14:textId="4FBABC12"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44,687,759</w:t>
            </w:r>
          </w:p>
        </w:tc>
        <w:tc>
          <w:tcPr>
            <w:tcW w:w="438" w:type="pct"/>
            <w:tcBorders>
              <w:top w:val="nil"/>
              <w:left w:val="nil"/>
              <w:bottom w:val="nil"/>
              <w:right w:val="nil"/>
            </w:tcBorders>
            <w:shd w:val="clear" w:color="auto" w:fill="auto"/>
            <w:noWrap/>
            <w:vAlign w:val="bottom"/>
          </w:tcPr>
          <w:p w14:paraId="3DDC4ABC" w14:textId="78970B58" w:rsidR="009C4DB1" w:rsidRPr="009C4DB1" w:rsidRDefault="009C4DB1" w:rsidP="009C4DB1">
            <w:pPr>
              <w:spacing w:before="0" w:after="0"/>
              <w:rPr>
                <w:rFonts w:eastAsia="Times New Roman" w:cs="Times New Roman"/>
                <w:sz w:val="22"/>
              </w:rPr>
            </w:pPr>
            <w:r w:rsidRPr="009C4DB1">
              <w:rPr>
                <w:rFonts w:cs="Times New Roman"/>
                <w:color w:val="000000"/>
                <w:sz w:val="22"/>
              </w:rPr>
              <w:t>c2_52374</w:t>
            </w:r>
          </w:p>
        </w:tc>
        <w:tc>
          <w:tcPr>
            <w:tcW w:w="442" w:type="pct"/>
            <w:tcBorders>
              <w:top w:val="nil"/>
              <w:left w:val="nil"/>
              <w:bottom w:val="nil"/>
              <w:right w:val="nil"/>
            </w:tcBorders>
            <w:shd w:val="clear" w:color="auto" w:fill="auto"/>
            <w:noWrap/>
            <w:vAlign w:val="bottom"/>
          </w:tcPr>
          <w:p w14:paraId="472BDC4C" w14:textId="49CDD2C2"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5,791,166</w:t>
            </w:r>
          </w:p>
        </w:tc>
        <w:tc>
          <w:tcPr>
            <w:tcW w:w="438" w:type="pct"/>
            <w:tcBorders>
              <w:top w:val="nil"/>
              <w:left w:val="nil"/>
              <w:bottom w:val="nil"/>
              <w:right w:val="nil"/>
            </w:tcBorders>
            <w:shd w:val="clear" w:color="auto" w:fill="auto"/>
            <w:noWrap/>
            <w:vAlign w:val="bottom"/>
          </w:tcPr>
          <w:p w14:paraId="78AF2CD1" w14:textId="50D9AA3E" w:rsidR="009C4DB1" w:rsidRPr="009C4DB1" w:rsidRDefault="009C4DB1" w:rsidP="009C4DB1">
            <w:pPr>
              <w:spacing w:before="0" w:after="0"/>
              <w:rPr>
                <w:rFonts w:eastAsia="Times New Roman" w:cs="Times New Roman"/>
                <w:sz w:val="22"/>
              </w:rPr>
            </w:pPr>
            <w:r w:rsidRPr="009C4DB1">
              <w:rPr>
                <w:rFonts w:cs="Times New Roman"/>
                <w:color w:val="000000"/>
                <w:sz w:val="22"/>
              </w:rPr>
              <w:t>c2_45182</w:t>
            </w:r>
          </w:p>
        </w:tc>
        <w:tc>
          <w:tcPr>
            <w:tcW w:w="442" w:type="pct"/>
            <w:tcBorders>
              <w:top w:val="nil"/>
              <w:left w:val="nil"/>
              <w:bottom w:val="nil"/>
              <w:right w:val="nil"/>
            </w:tcBorders>
            <w:shd w:val="clear" w:color="auto" w:fill="auto"/>
            <w:noWrap/>
            <w:vAlign w:val="bottom"/>
          </w:tcPr>
          <w:p w14:paraId="73574CA0" w14:textId="781B3C9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46,813,301</w:t>
            </w:r>
          </w:p>
        </w:tc>
      </w:tr>
      <w:tr w:rsidR="009C4DB1" w:rsidRPr="009C4DB1" w14:paraId="072C3BA9" w14:textId="77777777" w:rsidTr="009C4DB1">
        <w:trPr>
          <w:trHeight w:val="285"/>
        </w:trPr>
        <w:tc>
          <w:tcPr>
            <w:tcW w:w="287" w:type="pct"/>
            <w:tcBorders>
              <w:top w:val="nil"/>
              <w:left w:val="nil"/>
              <w:bottom w:val="nil"/>
              <w:right w:val="nil"/>
            </w:tcBorders>
            <w:shd w:val="clear" w:color="auto" w:fill="auto"/>
            <w:noWrap/>
            <w:vAlign w:val="center"/>
          </w:tcPr>
          <w:p w14:paraId="2C30DBEB" w14:textId="72756BB1" w:rsidR="009C4DB1" w:rsidRPr="009C4DB1" w:rsidRDefault="009C4DB1" w:rsidP="009C4DB1">
            <w:pPr>
              <w:spacing w:before="0" w:after="0"/>
              <w:rPr>
                <w:rFonts w:eastAsia="Times New Roman" w:cs="Times New Roman"/>
                <w:sz w:val="22"/>
              </w:rPr>
            </w:pPr>
            <w:r w:rsidRPr="009C4DB1">
              <w:rPr>
                <w:rFonts w:cs="Times New Roman"/>
                <w:sz w:val="22"/>
              </w:rPr>
              <w:t>FM14</w:t>
            </w:r>
          </w:p>
        </w:tc>
        <w:tc>
          <w:tcPr>
            <w:tcW w:w="249" w:type="pct"/>
            <w:tcBorders>
              <w:top w:val="nil"/>
              <w:left w:val="nil"/>
              <w:bottom w:val="nil"/>
              <w:right w:val="nil"/>
            </w:tcBorders>
            <w:shd w:val="clear" w:color="auto" w:fill="auto"/>
            <w:noWrap/>
            <w:vAlign w:val="center"/>
          </w:tcPr>
          <w:p w14:paraId="69719006" w14:textId="1DB151F3"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44AF2539" w14:textId="36A19971"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nil"/>
              <w:left w:val="nil"/>
              <w:bottom w:val="nil"/>
              <w:right w:val="nil"/>
            </w:tcBorders>
            <w:shd w:val="clear" w:color="auto" w:fill="auto"/>
            <w:noWrap/>
            <w:vAlign w:val="center"/>
          </w:tcPr>
          <w:p w14:paraId="0E33DCE4" w14:textId="7088466F" w:rsidR="009C4DB1" w:rsidRPr="009C4DB1" w:rsidRDefault="009C4DB1" w:rsidP="009C4DB1">
            <w:pPr>
              <w:spacing w:before="0" w:after="0"/>
              <w:jc w:val="right"/>
              <w:rPr>
                <w:rFonts w:eastAsia="Times New Roman" w:cs="Times New Roman"/>
                <w:sz w:val="22"/>
              </w:rPr>
            </w:pPr>
            <w:r w:rsidRPr="009C4DB1">
              <w:rPr>
                <w:rFonts w:cs="Times New Roman"/>
                <w:sz w:val="22"/>
              </w:rPr>
              <w:t>18</w:t>
            </w:r>
          </w:p>
        </w:tc>
        <w:tc>
          <w:tcPr>
            <w:tcW w:w="341" w:type="pct"/>
            <w:tcBorders>
              <w:top w:val="nil"/>
              <w:left w:val="nil"/>
              <w:bottom w:val="nil"/>
              <w:right w:val="nil"/>
            </w:tcBorders>
            <w:shd w:val="clear" w:color="auto" w:fill="auto"/>
            <w:noWrap/>
            <w:vAlign w:val="center"/>
          </w:tcPr>
          <w:p w14:paraId="76ADE0DB" w14:textId="37030DFB" w:rsidR="009C4DB1" w:rsidRPr="009C4DB1" w:rsidRDefault="009C4DB1" w:rsidP="009C4DB1">
            <w:pPr>
              <w:spacing w:before="0" w:after="0"/>
              <w:jc w:val="right"/>
              <w:rPr>
                <w:rFonts w:eastAsia="Times New Roman" w:cs="Times New Roman"/>
                <w:sz w:val="22"/>
              </w:rPr>
            </w:pPr>
            <w:r w:rsidRPr="009C4DB1">
              <w:rPr>
                <w:rFonts w:cs="Times New Roman"/>
                <w:sz w:val="22"/>
              </w:rPr>
              <w:t>0-29</w:t>
            </w:r>
          </w:p>
        </w:tc>
        <w:tc>
          <w:tcPr>
            <w:tcW w:w="438" w:type="pct"/>
            <w:tcBorders>
              <w:top w:val="nil"/>
              <w:left w:val="nil"/>
              <w:bottom w:val="nil"/>
              <w:right w:val="nil"/>
            </w:tcBorders>
            <w:shd w:val="clear" w:color="auto" w:fill="auto"/>
            <w:noWrap/>
            <w:vAlign w:val="bottom"/>
          </w:tcPr>
          <w:p w14:paraId="07981D16" w14:textId="0291FE2B" w:rsidR="009C4DB1" w:rsidRPr="009C4DB1" w:rsidRDefault="009C4DB1" w:rsidP="009C4DB1">
            <w:pPr>
              <w:spacing w:before="0" w:after="0"/>
              <w:rPr>
                <w:rFonts w:eastAsia="Times New Roman" w:cs="Times New Roman"/>
                <w:sz w:val="22"/>
              </w:rPr>
            </w:pPr>
            <w:r w:rsidRPr="009C4DB1">
              <w:rPr>
                <w:rFonts w:cs="Times New Roman"/>
                <w:color w:val="000000"/>
                <w:sz w:val="22"/>
              </w:rPr>
              <w:t>c2_11685</w:t>
            </w:r>
          </w:p>
        </w:tc>
        <w:tc>
          <w:tcPr>
            <w:tcW w:w="442" w:type="pct"/>
            <w:tcBorders>
              <w:top w:val="nil"/>
              <w:left w:val="nil"/>
              <w:bottom w:val="nil"/>
              <w:right w:val="nil"/>
            </w:tcBorders>
            <w:shd w:val="clear" w:color="auto" w:fill="auto"/>
            <w:noWrap/>
            <w:vAlign w:val="bottom"/>
          </w:tcPr>
          <w:p w14:paraId="34A64C07" w14:textId="47F1083C"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2,288,291</w:t>
            </w:r>
          </w:p>
        </w:tc>
        <w:tc>
          <w:tcPr>
            <w:tcW w:w="438" w:type="pct"/>
            <w:tcBorders>
              <w:top w:val="nil"/>
              <w:left w:val="nil"/>
              <w:bottom w:val="nil"/>
              <w:right w:val="nil"/>
            </w:tcBorders>
            <w:shd w:val="clear" w:color="auto" w:fill="auto"/>
            <w:noWrap/>
            <w:vAlign w:val="bottom"/>
          </w:tcPr>
          <w:p w14:paraId="6ABF7E7C" w14:textId="26CB5B76" w:rsidR="009C4DB1" w:rsidRPr="009C4DB1" w:rsidRDefault="009C4DB1" w:rsidP="009C4DB1">
            <w:pPr>
              <w:spacing w:before="0" w:after="0"/>
              <w:rPr>
                <w:rFonts w:eastAsia="Times New Roman" w:cs="Times New Roman"/>
                <w:sz w:val="22"/>
              </w:rPr>
            </w:pPr>
            <w:r w:rsidRPr="009C4DB1">
              <w:rPr>
                <w:rFonts w:cs="Times New Roman"/>
                <w:color w:val="000000"/>
                <w:sz w:val="22"/>
              </w:rPr>
              <w:t>c1_3840</w:t>
            </w:r>
          </w:p>
        </w:tc>
        <w:tc>
          <w:tcPr>
            <w:tcW w:w="442" w:type="pct"/>
            <w:tcBorders>
              <w:top w:val="nil"/>
              <w:left w:val="nil"/>
              <w:bottom w:val="nil"/>
              <w:right w:val="nil"/>
            </w:tcBorders>
            <w:shd w:val="clear" w:color="auto" w:fill="auto"/>
            <w:noWrap/>
            <w:vAlign w:val="bottom"/>
          </w:tcPr>
          <w:p w14:paraId="4F6441FF" w14:textId="04D5BE71"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3,134,967</w:t>
            </w:r>
          </w:p>
        </w:tc>
        <w:tc>
          <w:tcPr>
            <w:tcW w:w="438" w:type="pct"/>
            <w:tcBorders>
              <w:top w:val="nil"/>
              <w:left w:val="nil"/>
              <w:bottom w:val="nil"/>
              <w:right w:val="nil"/>
            </w:tcBorders>
            <w:shd w:val="clear" w:color="auto" w:fill="auto"/>
            <w:noWrap/>
            <w:vAlign w:val="bottom"/>
          </w:tcPr>
          <w:p w14:paraId="5444C381" w14:textId="5BFE34F5" w:rsidR="009C4DB1" w:rsidRPr="009C4DB1" w:rsidRDefault="009C4DB1" w:rsidP="009C4DB1">
            <w:pPr>
              <w:spacing w:before="0" w:after="0"/>
              <w:rPr>
                <w:rFonts w:eastAsia="Times New Roman" w:cs="Times New Roman"/>
                <w:sz w:val="22"/>
              </w:rPr>
            </w:pPr>
            <w:r w:rsidRPr="009C4DB1">
              <w:rPr>
                <w:rFonts w:cs="Times New Roman"/>
                <w:color w:val="000000"/>
                <w:sz w:val="22"/>
              </w:rPr>
              <w:t>c2_23776</w:t>
            </w:r>
          </w:p>
        </w:tc>
        <w:tc>
          <w:tcPr>
            <w:tcW w:w="442" w:type="pct"/>
            <w:tcBorders>
              <w:top w:val="nil"/>
              <w:left w:val="nil"/>
              <w:bottom w:val="nil"/>
              <w:right w:val="nil"/>
            </w:tcBorders>
            <w:shd w:val="clear" w:color="auto" w:fill="auto"/>
            <w:noWrap/>
            <w:vAlign w:val="bottom"/>
          </w:tcPr>
          <w:p w14:paraId="6D0D0CF8" w14:textId="3559BC9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65,193</w:t>
            </w:r>
          </w:p>
        </w:tc>
        <w:tc>
          <w:tcPr>
            <w:tcW w:w="438" w:type="pct"/>
            <w:tcBorders>
              <w:top w:val="nil"/>
              <w:left w:val="nil"/>
              <w:bottom w:val="nil"/>
              <w:right w:val="nil"/>
            </w:tcBorders>
            <w:shd w:val="clear" w:color="auto" w:fill="auto"/>
            <w:noWrap/>
            <w:vAlign w:val="bottom"/>
          </w:tcPr>
          <w:p w14:paraId="28B76F85" w14:textId="64F48237" w:rsidR="009C4DB1" w:rsidRPr="009C4DB1" w:rsidRDefault="009C4DB1" w:rsidP="009C4DB1">
            <w:pPr>
              <w:spacing w:before="0" w:after="0"/>
              <w:rPr>
                <w:rFonts w:eastAsia="Times New Roman" w:cs="Times New Roman"/>
                <w:sz w:val="22"/>
              </w:rPr>
            </w:pPr>
            <w:r w:rsidRPr="009C4DB1">
              <w:rPr>
                <w:rFonts w:cs="Times New Roman"/>
                <w:color w:val="000000"/>
                <w:sz w:val="22"/>
              </w:rPr>
              <w:t>c2_23055</w:t>
            </w:r>
          </w:p>
        </w:tc>
        <w:tc>
          <w:tcPr>
            <w:tcW w:w="442" w:type="pct"/>
            <w:tcBorders>
              <w:top w:val="nil"/>
              <w:left w:val="nil"/>
              <w:bottom w:val="nil"/>
              <w:right w:val="nil"/>
            </w:tcBorders>
            <w:shd w:val="clear" w:color="auto" w:fill="auto"/>
            <w:noWrap/>
            <w:vAlign w:val="bottom"/>
          </w:tcPr>
          <w:p w14:paraId="203E0AAC" w14:textId="4EA54E8A"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4,936,332</w:t>
            </w:r>
          </w:p>
        </w:tc>
      </w:tr>
      <w:tr w:rsidR="009C4DB1" w:rsidRPr="009C4DB1" w14:paraId="7C158C38" w14:textId="77777777" w:rsidTr="009C4DB1">
        <w:trPr>
          <w:trHeight w:val="285"/>
        </w:trPr>
        <w:tc>
          <w:tcPr>
            <w:tcW w:w="287" w:type="pct"/>
            <w:tcBorders>
              <w:top w:val="nil"/>
              <w:left w:val="nil"/>
              <w:bottom w:val="nil"/>
              <w:right w:val="nil"/>
            </w:tcBorders>
            <w:shd w:val="clear" w:color="auto" w:fill="auto"/>
            <w:noWrap/>
            <w:vAlign w:val="center"/>
          </w:tcPr>
          <w:p w14:paraId="46F96756" w14:textId="6F544403" w:rsidR="009C4DB1" w:rsidRPr="009C4DB1" w:rsidRDefault="009C4DB1" w:rsidP="009C4DB1">
            <w:pPr>
              <w:spacing w:before="0" w:after="0"/>
              <w:rPr>
                <w:rFonts w:eastAsia="Times New Roman" w:cs="Times New Roman"/>
                <w:sz w:val="22"/>
              </w:rPr>
            </w:pPr>
          </w:p>
        </w:tc>
        <w:tc>
          <w:tcPr>
            <w:tcW w:w="249" w:type="pct"/>
            <w:tcBorders>
              <w:top w:val="nil"/>
              <w:left w:val="nil"/>
              <w:bottom w:val="nil"/>
              <w:right w:val="nil"/>
            </w:tcBorders>
            <w:shd w:val="clear" w:color="auto" w:fill="auto"/>
            <w:noWrap/>
            <w:vAlign w:val="center"/>
          </w:tcPr>
          <w:p w14:paraId="68FE16C5" w14:textId="0B3C2131" w:rsidR="009C4DB1" w:rsidRPr="009C4DB1" w:rsidRDefault="009C4DB1" w:rsidP="009C4DB1">
            <w:pPr>
              <w:spacing w:before="0" w:after="0"/>
              <w:jc w:val="right"/>
              <w:rPr>
                <w:rFonts w:eastAsia="Times New Roman" w:cs="Times New Roman"/>
                <w:sz w:val="22"/>
              </w:rPr>
            </w:pPr>
            <w:r w:rsidRPr="009C4DB1">
              <w:rPr>
                <w:rFonts w:cs="Times New Roman"/>
                <w:sz w:val="22"/>
              </w:rPr>
              <w:t>2</w:t>
            </w:r>
          </w:p>
        </w:tc>
        <w:tc>
          <w:tcPr>
            <w:tcW w:w="350" w:type="pct"/>
            <w:tcBorders>
              <w:top w:val="nil"/>
              <w:left w:val="nil"/>
              <w:bottom w:val="nil"/>
              <w:right w:val="nil"/>
            </w:tcBorders>
            <w:shd w:val="clear" w:color="auto" w:fill="auto"/>
            <w:noWrap/>
            <w:vAlign w:val="center"/>
          </w:tcPr>
          <w:p w14:paraId="76BC7D2C" w14:textId="1CD20176" w:rsidR="009C4DB1" w:rsidRPr="009C4DB1" w:rsidRDefault="009C4DB1" w:rsidP="009C4DB1">
            <w:pPr>
              <w:spacing w:before="0" w:after="0"/>
              <w:jc w:val="right"/>
              <w:rPr>
                <w:rFonts w:eastAsia="Times New Roman" w:cs="Times New Roman"/>
                <w:sz w:val="22"/>
              </w:rPr>
            </w:pPr>
            <w:r w:rsidRPr="009C4DB1">
              <w:rPr>
                <w:rFonts w:cs="Times New Roman"/>
                <w:sz w:val="22"/>
              </w:rPr>
              <w:t>7</w:t>
            </w:r>
          </w:p>
        </w:tc>
        <w:tc>
          <w:tcPr>
            <w:tcW w:w="253" w:type="pct"/>
            <w:tcBorders>
              <w:top w:val="nil"/>
              <w:left w:val="nil"/>
              <w:bottom w:val="nil"/>
              <w:right w:val="nil"/>
            </w:tcBorders>
            <w:shd w:val="clear" w:color="auto" w:fill="auto"/>
            <w:noWrap/>
            <w:vAlign w:val="center"/>
          </w:tcPr>
          <w:p w14:paraId="381AF99F" w14:textId="3F8EC93C" w:rsidR="009C4DB1" w:rsidRPr="009C4DB1" w:rsidRDefault="009C4DB1" w:rsidP="009C4DB1">
            <w:pPr>
              <w:spacing w:before="0" w:after="0"/>
              <w:jc w:val="right"/>
              <w:rPr>
                <w:rFonts w:eastAsia="Times New Roman" w:cs="Times New Roman"/>
                <w:sz w:val="22"/>
              </w:rPr>
            </w:pPr>
            <w:r w:rsidRPr="009C4DB1">
              <w:rPr>
                <w:rFonts w:cs="Times New Roman"/>
                <w:sz w:val="22"/>
              </w:rPr>
              <w:t>66</w:t>
            </w:r>
          </w:p>
        </w:tc>
        <w:tc>
          <w:tcPr>
            <w:tcW w:w="341" w:type="pct"/>
            <w:tcBorders>
              <w:top w:val="nil"/>
              <w:left w:val="nil"/>
              <w:bottom w:val="nil"/>
              <w:right w:val="nil"/>
            </w:tcBorders>
            <w:shd w:val="clear" w:color="auto" w:fill="auto"/>
            <w:noWrap/>
            <w:vAlign w:val="center"/>
          </w:tcPr>
          <w:p w14:paraId="7DE70D51" w14:textId="63CAD391" w:rsidR="009C4DB1" w:rsidRPr="009C4DB1" w:rsidRDefault="009C4DB1" w:rsidP="009C4DB1">
            <w:pPr>
              <w:spacing w:before="0" w:after="0"/>
              <w:jc w:val="right"/>
              <w:rPr>
                <w:rFonts w:eastAsia="Times New Roman" w:cs="Times New Roman"/>
                <w:sz w:val="22"/>
              </w:rPr>
            </w:pPr>
            <w:r w:rsidRPr="009C4DB1">
              <w:rPr>
                <w:rFonts w:cs="Times New Roman"/>
                <w:sz w:val="22"/>
              </w:rPr>
              <w:t>54-70</w:t>
            </w:r>
          </w:p>
        </w:tc>
        <w:tc>
          <w:tcPr>
            <w:tcW w:w="438" w:type="pct"/>
            <w:tcBorders>
              <w:top w:val="nil"/>
              <w:left w:val="nil"/>
              <w:bottom w:val="nil"/>
              <w:right w:val="nil"/>
            </w:tcBorders>
            <w:shd w:val="clear" w:color="auto" w:fill="auto"/>
            <w:noWrap/>
            <w:vAlign w:val="bottom"/>
          </w:tcPr>
          <w:p w14:paraId="23F6E459" w14:textId="20CB60AB" w:rsidR="009C4DB1" w:rsidRPr="009C4DB1" w:rsidRDefault="009C4DB1" w:rsidP="009C4DB1">
            <w:pPr>
              <w:spacing w:before="0" w:after="0"/>
              <w:rPr>
                <w:rFonts w:eastAsia="Times New Roman" w:cs="Times New Roman"/>
                <w:sz w:val="22"/>
              </w:rPr>
            </w:pPr>
            <w:r w:rsidRPr="009C4DB1">
              <w:rPr>
                <w:rFonts w:cs="Times New Roman"/>
                <w:color w:val="000000"/>
                <w:sz w:val="22"/>
              </w:rPr>
              <w:t>c1_10020</w:t>
            </w:r>
          </w:p>
        </w:tc>
        <w:tc>
          <w:tcPr>
            <w:tcW w:w="442" w:type="pct"/>
            <w:tcBorders>
              <w:top w:val="nil"/>
              <w:left w:val="nil"/>
              <w:bottom w:val="nil"/>
              <w:right w:val="nil"/>
            </w:tcBorders>
            <w:shd w:val="clear" w:color="auto" w:fill="auto"/>
            <w:noWrap/>
            <w:vAlign w:val="bottom"/>
          </w:tcPr>
          <w:p w14:paraId="7303FEC3" w14:textId="36C2E1DE"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45,145,834</w:t>
            </w:r>
          </w:p>
        </w:tc>
        <w:tc>
          <w:tcPr>
            <w:tcW w:w="438" w:type="pct"/>
            <w:tcBorders>
              <w:top w:val="nil"/>
              <w:left w:val="nil"/>
              <w:bottom w:val="nil"/>
              <w:right w:val="nil"/>
            </w:tcBorders>
            <w:shd w:val="clear" w:color="auto" w:fill="auto"/>
            <w:noWrap/>
            <w:vAlign w:val="bottom"/>
          </w:tcPr>
          <w:p w14:paraId="7B516B68" w14:textId="6A178C18" w:rsidR="009C4DB1" w:rsidRPr="009C4DB1" w:rsidRDefault="009C4DB1" w:rsidP="009C4DB1">
            <w:pPr>
              <w:spacing w:before="0" w:after="0"/>
              <w:rPr>
                <w:rFonts w:eastAsia="Times New Roman" w:cs="Times New Roman"/>
                <w:sz w:val="22"/>
              </w:rPr>
            </w:pPr>
            <w:r w:rsidRPr="009C4DB1">
              <w:rPr>
                <w:rFonts w:cs="Times New Roman"/>
                <w:color w:val="000000"/>
                <w:sz w:val="22"/>
              </w:rPr>
              <w:t>c2_33495</w:t>
            </w:r>
          </w:p>
        </w:tc>
        <w:tc>
          <w:tcPr>
            <w:tcW w:w="442" w:type="pct"/>
            <w:tcBorders>
              <w:top w:val="nil"/>
              <w:left w:val="nil"/>
              <w:bottom w:val="nil"/>
              <w:right w:val="nil"/>
            </w:tcBorders>
            <w:shd w:val="clear" w:color="auto" w:fill="auto"/>
            <w:noWrap/>
            <w:vAlign w:val="bottom"/>
          </w:tcPr>
          <w:p w14:paraId="7D927C9F" w14:textId="6D5FE467"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45,145,932</w:t>
            </w:r>
          </w:p>
        </w:tc>
        <w:tc>
          <w:tcPr>
            <w:tcW w:w="438" w:type="pct"/>
            <w:tcBorders>
              <w:top w:val="nil"/>
              <w:left w:val="nil"/>
              <w:bottom w:val="nil"/>
              <w:right w:val="nil"/>
            </w:tcBorders>
            <w:shd w:val="clear" w:color="auto" w:fill="auto"/>
            <w:noWrap/>
            <w:vAlign w:val="bottom"/>
          </w:tcPr>
          <w:p w14:paraId="77C3EC19" w14:textId="5A149A6B" w:rsidR="009C4DB1" w:rsidRPr="009C4DB1" w:rsidRDefault="009C4DB1" w:rsidP="009C4DB1">
            <w:pPr>
              <w:spacing w:before="0" w:after="0"/>
              <w:rPr>
                <w:rFonts w:eastAsia="Times New Roman" w:cs="Times New Roman"/>
                <w:sz w:val="22"/>
              </w:rPr>
            </w:pPr>
            <w:r w:rsidRPr="009C4DB1">
              <w:rPr>
                <w:rFonts w:cs="Times New Roman"/>
                <w:color w:val="000000"/>
                <w:sz w:val="22"/>
              </w:rPr>
              <w:t>c2_23347</w:t>
            </w:r>
          </w:p>
        </w:tc>
        <w:tc>
          <w:tcPr>
            <w:tcW w:w="442" w:type="pct"/>
            <w:tcBorders>
              <w:top w:val="nil"/>
              <w:left w:val="nil"/>
              <w:bottom w:val="nil"/>
              <w:right w:val="nil"/>
            </w:tcBorders>
            <w:shd w:val="clear" w:color="auto" w:fill="auto"/>
            <w:noWrap/>
            <w:vAlign w:val="bottom"/>
          </w:tcPr>
          <w:p w14:paraId="32458387" w14:textId="12CA2CB2"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42,120,645</w:t>
            </w:r>
          </w:p>
        </w:tc>
        <w:tc>
          <w:tcPr>
            <w:tcW w:w="438" w:type="pct"/>
            <w:tcBorders>
              <w:top w:val="nil"/>
              <w:left w:val="nil"/>
              <w:bottom w:val="nil"/>
              <w:right w:val="nil"/>
            </w:tcBorders>
            <w:shd w:val="clear" w:color="auto" w:fill="auto"/>
            <w:noWrap/>
            <w:vAlign w:val="bottom"/>
          </w:tcPr>
          <w:p w14:paraId="2FD3A30B" w14:textId="25F915AF" w:rsidR="009C4DB1" w:rsidRPr="009C4DB1" w:rsidRDefault="009C4DB1" w:rsidP="009C4DB1">
            <w:pPr>
              <w:spacing w:before="0" w:after="0"/>
              <w:rPr>
                <w:rFonts w:eastAsia="Times New Roman" w:cs="Times New Roman"/>
                <w:sz w:val="22"/>
              </w:rPr>
            </w:pPr>
            <w:r w:rsidRPr="009C4DB1">
              <w:rPr>
                <w:rFonts w:cs="Times New Roman"/>
                <w:color w:val="000000"/>
                <w:sz w:val="22"/>
              </w:rPr>
              <w:t>c2_45188</w:t>
            </w:r>
          </w:p>
        </w:tc>
        <w:tc>
          <w:tcPr>
            <w:tcW w:w="442" w:type="pct"/>
            <w:tcBorders>
              <w:top w:val="nil"/>
              <w:left w:val="nil"/>
              <w:bottom w:val="nil"/>
              <w:right w:val="nil"/>
            </w:tcBorders>
            <w:shd w:val="clear" w:color="auto" w:fill="auto"/>
            <w:noWrap/>
            <w:vAlign w:val="bottom"/>
          </w:tcPr>
          <w:p w14:paraId="65229E08" w14:textId="71216414"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46,763,232</w:t>
            </w:r>
          </w:p>
        </w:tc>
      </w:tr>
      <w:tr w:rsidR="009C4DB1" w:rsidRPr="009C4DB1" w14:paraId="3A40B642" w14:textId="77777777" w:rsidTr="009C4DB1">
        <w:trPr>
          <w:trHeight w:val="285"/>
        </w:trPr>
        <w:tc>
          <w:tcPr>
            <w:tcW w:w="287" w:type="pct"/>
            <w:tcBorders>
              <w:top w:val="nil"/>
              <w:left w:val="nil"/>
              <w:bottom w:val="nil"/>
              <w:right w:val="nil"/>
            </w:tcBorders>
            <w:shd w:val="clear" w:color="auto" w:fill="auto"/>
            <w:noWrap/>
            <w:vAlign w:val="center"/>
          </w:tcPr>
          <w:p w14:paraId="61B12F16" w14:textId="77235A88" w:rsidR="009C4DB1" w:rsidRPr="009C4DB1" w:rsidRDefault="009C4DB1" w:rsidP="009C4DB1">
            <w:pPr>
              <w:spacing w:before="0" w:after="0"/>
              <w:rPr>
                <w:rFonts w:eastAsia="Times New Roman" w:cs="Times New Roman"/>
                <w:sz w:val="22"/>
              </w:rPr>
            </w:pPr>
            <w:r w:rsidRPr="009C4DB1">
              <w:rPr>
                <w:rFonts w:cs="Times New Roman"/>
                <w:sz w:val="22"/>
              </w:rPr>
              <w:t>SG06</w:t>
            </w:r>
          </w:p>
        </w:tc>
        <w:tc>
          <w:tcPr>
            <w:tcW w:w="249" w:type="pct"/>
            <w:tcBorders>
              <w:top w:val="nil"/>
              <w:left w:val="nil"/>
              <w:bottom w:val="nil"/>
              <w:right w:val="nil"/>
            </w:tcBorders>
            <w:shd w:val="clear" w:color="auto" w:fill="auto"/>
            <w:noWrap/>
            <w:vAlign w:val="center"/>
          </w:tcPr>
          <w:p w14:paraId="65684AD0" w14:textId="22551316"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6D0AF603" w14:textId="34C9FA40" w:rsidR="009C4DB1" w:rsidRPr="009C4DB1" w:rsidRDefault="009C4DB1" w:rsidP="009C4DB1">
            <w:pPr>
              <w:spacing w:before="0" w:after="0"/>
              <w:jc w:val="right"/>
              <w:rPr>
                <w:rFonts w:eastAsia="Times New Roman" w:cs="Times New Roman"/>
                <w:sz w:val="22"/>
              </w:rPr>
            </w:pPr>
            <w:r w:rsidRPr="009C4DB1">
              <w:rPr>
                <w:rFonts w:cs="Times New Roman"/>
                <w:sz w:val="22"/>
              </w:rPr>
              <w:t>2</w:t>
            </w:r>
          </w:p>
        </w:tc>
        <w:tc>
          <w:tcPr>
            <w:tcW w:w="253" w:type="pct"/>
            <w:tcBorders>
              <w:top w:val="nil"/>
              <w:left w:val="nil"/>
              <w:bottom w:val="nil"/>
              <w:right w:val="nil"/>
            </w:tcBorders>
            <w:shd w:val="clear" w:color="auto" w:fill="auto"/>
            <w:noWrap/>
            <w:vAlign w:val="center"/>
          </w:tcPr>
          <w:p w14:paraId="588CB2DF" w14:textId="43923920" w:rsidR="009C4DB1" w:rsidRPr="009C4DB1" w:rsidRDefault="009C4DB1" w:rsidP="009C4DB1">
            <w:pPr>
              <w:spacing w:before="0" w:after="0"/>
              <w:jc w:val="right"/>
              <w:rPr>
                <w:rFonts w:eastAsia="Times New Roman" w:cs="Times New Roman"/>
                <w:sz w:val="22"/>
              </w:rPr>
            </w:pPr>
            <w:r w:rsidRPr="009C4DB1">
              <w:rPr>
                <w:rFonts w:cs="Times New Roman"/>
                <w:sz w:val="22"/>
              </w:rPr>
              <w:t>97</w:t>
            </w:r>
          </w:p>
        </w:tc>
        <w:tc>
          <w:tcPr>
            <w:tcW w:w="341" w:type="pct"/>
            <w:tcBorders>
              <w:top w:val="nil"/>
              <w:left w:val="nil"/>
              <w:bottom w:val="nil"/>
              <w:right w:val="nil"/>
            </w:tcBorders>
            <w:shd w:val="clear" w:color="auto" w:fill="auto"/>
            <w:noWrap/>
            <w:vAlign w:val="center"/>
          </w:tcPr>
          <w:p w14:paraId="28B6F080" w14:textId="5BA64C3A" w:rsidR="009C4DB1" w:rsidRPr="009C4DB1" w:rsidRDefault="009C4DB1" w:rsidP="009C4DB1">
            <w:pPr>
              <w:spacing w:before="0" w:after="0"/>
              <w:jc w:val="right"/>
              <w:rPr>
                <w:rFonts w:eastAsia="Times New Roman" w:cs="Times New Roman"/>
                <w:sz w:val="22"/>
              </w:rPr>
            </w:pPr>
            <w:r w:rsidRPr="009C4DB1">
              <w:rPr>
                <w:rFonts w:cs="Times New Roman"/>
                <w:sz w:val="22"/>
              </w:rPr>
              <w:t>34-117</w:t>
            </w:r>
          </w:p>
        </w:tc>
        <w:tc>
          <w:tcPr>
            <w:tcW w:w="438" w:type="pct"/>
            <w:tcBorders>
              <w:top w:val="nil"/>
              <w:left w:val="nil"/>
              <w:bottom w:val="nil"/>
              <w:right w:val="nil"/>
            </w:tcBorders>
            <w:shd w:val="clear" w:color="auto" w:fill="auto"/>
            <w:noWrap/>
            <w:vAlign w:val="bottom"/>
          </w:tcPr>
          <w:p w14:paraId="0D353007" w14:textId="6715B609" w:rsidR="009C4DB1" w:rsidRPr="009C4DB1" w:rsidRDefault="009C4DB1" w:rsidP="009C4DB1">
            <w:pPr>
              <w:spacing w:before="0" w:after="0"/>
              <w:rPr>
                <w:rFonts w:eastAsia="Times New Roman" w:cs="Times New Roman"/>
                <w:sz w:val="22"/>
              </w:rPr>
            </w:pPr>
            <w:r w:rsidRPr="009C4DB1">
              <w:rPr>
                <w:rFonts w:cs="Times New Roman"/>
                <w:color w:val="000000"/>
                <w:sz w:val="22"/>
              </w:rPr>
              <w:t>c2_22890</w:t>
            </w:r>
          </w:p>
        </w:tc>
        <w:tc>
          <w:tcPr>
            <w:tcW w:w="442" w:type="pct"/>
            <w:tcBorders>
              <w:top w:val="nil"/>
              <w:left w:val="nil"/>
              <w:bottom w:val="nil"/>
              <w:right w:val="nil"/>
            </w:tcBorders>
            <w:shd w:val="clear" w:color="auto" w:fill="auto"/>
            <w:noWrap/>
            <w:vAlign w:val="bottom"/>
          </w:tcPr>
          <w:p w14:paraId="6A971A51" w14:textId="2909550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42,663,931</w:t>
            </w:r>
          </w:p>
        </w:tc>
        <w:tc>
          <w:tcPr>
            <w:tcW w:w="438" w:type="pct"/>
            <w:tcBorders>
              <w:top w:val="nil"/>
              <w:left w:val="nil"/>
              <w:bottom w:val="nil"/>
              <w:right w:val="nil"/>
            </w:tcBorders>
            <w:shd w:val="clear" w:color="auto" w:fill="auto"/>
            <w:noWrap/>
            <w:vAlign w:val="bottom"/>
          </w:tcPr>
          <w:p w14:paraId="41D986CB" w14:textId="4CA9BBC8" w:rsidR="009C4DB1" w:rsidRPr="009C4DB1" w:rsidRDefault="009C4DB1" w:rsidP="009C4DB1">
            <w:pPr>
              <w:spacing w:before="0" w:after="0"/>
              <w:rPr>
                <w:rFonts w:eastAsia="Times New Roman" w:cs="Times New Roman"/>
                <w:sz w:val="22"/>
              </w:rPr>
            </w:pPr>
            <w:r w:rsidRPr="009C4DB1">
              <w:rPr>
                <w:rFonts w:cs="Times New Roman"/>
                <w:color w:val="000000"/>
                <w:sz w:val="22"/>
              </w:rPr>
              <w:t>c2_22853</w:t>
            </w:r>
          </w:p>
        </w:tc>
        <w:tc>
          <w:tcPr>
            <w:tcW w:w="442" w:type="pct"/>
            <w:tcBorders>
              <w:top w:val="nil"/>
              <w:left w:val="nil"/>
              <w:bottom w:val="nil"/>
              <w:right w:val="nil"/>
            </w:tcBorders>
            <w:shd w:val="clear" w:color="auto" w:fill="auto"/>
            <w:noWrap/>
            <w:vAlign w:val="bottom"/>
          </w:tcPr>
          <w:p w14:paraId="5114ECC4" w14:textId="6610518C"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42,733,475</w:t>
            </w:r>
          </w:p>
        </w:tc>
        <w:tc>
          <w:tcPr>
            <w:tcW w:w="438" w:type="pct"/>
            <w:tcBorders>
              <w:top w:val="nil"/>
              <w:left w:val="nil"/>
              <w:bottom w:val="nil"/>
              <w:right w:val="nil"/>
            </w:tcBorders>
            <w:shd w:val="clear" w:color="auto" w:fill="auto"/>
            <w:noWrap/>
            <w:vAlign w:val="bottom"/>
          </w:tcPr>
          <w:p w14:paraId="2ACBFEEF" w14:textId="7A766954" w:rsidR="009C4DB1" w:rsidRPr="009C4DB1" w:rsidRDefault="009C4DB1" w:rsidP="009C4DB1">
            <w:pPr>
              <w:spacing w:before="0" w:after="0"/>
              <w:rPr>
                <w:rFonts w:eastAsia="Times New Roman" w:cs="Times New Roman"/>
                <w:sz w:val="22"/>
              </w:rPr>
            </w:pPr>
            <w:r w:rsidRPr="009C4DB1">
              <w:rPr>
                <w:rFonts w:cs="Times New Roman"/>
                <w:color w:val="000000"/>
                <w:sz w:val="22"/>
              </w:rPr>
              <w:t>c1_11494</w:t>
            </w:r>
          </w:p>
        </w:tc>
        <w:tc>
          <w:tcPr>
            <w:tcW w:w="442" w:type="pct"/>
            <w:tcBorders>
              <w:top w:val="nil"/>
              <w:left w:val="nil"/>
              <w:bottom w:val="nil"/>
              <w:right w:val="nil"/>
            </w:tcBorders>
            <w:shd w:val="clear" w:color="auto" w:fill="auto"/>
            <w:noWrap/>
            <w:vAlign w:val="bottom"/>
          </w:tcPr>
          <w:p w14:paraId="6EFFE798" w14:textId="1B155DCD"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26,262,335</w:t>
            </w:r>
          </w:p>
        </w:tc>
        <w:tc>
          <w:tcPr>
            <w:tcW w:w="438" w:type="pct"/>
            <w:tcBorders>
              <w:top w:val="nil"/>
              <w:left w:val="nil"/>
              <w:bottom w:val="nil"/>
              <w:right w:val="nil"/>
            </w:tcBorders>
            <w:shd w:val="clear" w:color="auto" w:fill="auto"/>
            <w:noWrap/>
            <w:vAlign w:val="bottom"/>
          </w:tcPr>
          <w:p w14:paraId="6A64AB13" w14:textId="31C87100" w:rsidR="009C4DB1" w:rsidRPr="009C4DB1" w:rsidRDefault="009C4DB1" w:rsidP="009C4DB1">
            <w:pPr>
              <w:spacing w:before="0" w:after="0"/>
              <w:rPr>
                <w:rFonts w:eastAsia="Times New Roman" w:cs="Times New Roman"/>
                <w:sz w:val="22"/>
              </w:rPr>
            </w:pPr>
            <w:r w:rsidRPr="009C4DB1">
              <w:rPr>
                <w:rFonts w:cs="Times New Roman"/>
                <w:color w:val="000000"/>
                <w:sz w:val="22"/>
              </w:rPr>
              <w:t>c2_24869</w:t>
            </w:r>
          </w:p>
        </w:tc>
        <w:tc>
          <w:tcPr>
            <w:tcW w:w="442" w:type="pct"/>
            <w:tcBorders>
              <w:top w:val="nil"/>
              <w:left w:val="nil"/>
              <w:bottom w:val="nil"/>
              <w:right w:val="nil"/>
            </w:tcBorders>
            <w:shd w:val="clear" w:color="auto" w:fill="auto"/>
            <w:noWrap/>
            <w:vAlign w:val="bottom"/>
          </w:tcPr>
          <w:p w14:paraId="3303F7A8" w14:textId="1DBC3134"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46,387,242</w:t>
            </w:r>
          </w:p>
        </w:tc>
      </w:tr>
      <w:tr w:rsidR="009C4DB1" w:rsidRPr="009C4DB1" w14:paraId="2A788A00" w14:textId="77777777" w:rsidTr="009C4DB1">
        <w:trPr>
          <w:trHeight w:val="285"/>
        </w:trPr>
        <w:tc>
          <w:tcPr>
            <w:tcW w:w="287" w:type="pct"/>
            <w:tcBorders>
              <w:top w:val="nil"/>
              <w:left w:val="nil"/>
              <w:bottom w:val="nil"/>
              <w:right w:val="nil"/>
            </w:tcBorders>
            <w:shd w:val="clear" w:color="auto" w:fill="auto"/>
            <w:noWrap/>
            <w:vAlign w:val="center"/>
          </w:tcPr>
          <w:p w14:paraId="5F9CCDBA" w14:textId="630F2D8F" w:rsidR="009C4DB1" w:rsidRPr="009C4DB1" w:rsidRDefault="009C4DB1" w:rsidP="009C4DB1">
            <w:pPr>
              <w:spacing w:before="0" w:after="0"/>
              <w:rPr>
                <w:rFonts w:eastAsia="Times New Roman" w:cs="Times New Roman"/>
                <w:sz w:val="22"/>
              </w:rPr>
            </w:pPr>
          </w:p>
        </w:tc>
        <w:tc>
          <w:tcPr>
            <w:tcW w:w="249" w:type="pct"/>
            <w:tcBorders>
              <w:top w:val="nil"/>
              <w:left w:val="nil"/>
              <w:bottom w:val="nil"/>
              <w:right w:val="nil"/>
            </w:tcBorders>
            <w:shd w:val="clear" w:color="auto" w:fill="auto"/>
            <w:noWrap/>
            <w:vAlign w:val="center"/>
          </w:tcPr>
          <w:p w14:paraId="1D8D4AEA" w14:textId="15C7317A" w:rsidR="009C4DB1" w:rsidRPr="009C4DB1" w:rsidRDefault="009C4DB1" w:rsidP="009C4DB1">
            <w:pPr>
              <w:spacing w:before="0" w:after="0"/>
              <w:jc w:val="right"/>
              <w:rPr>
                <w:rFonts w:eastAsia="Times New Roman" w:cs="Times New Roman"/>
                <w:sz w:val="22"/>
              </w:rPr>
            </w:pPr>
            <w:r w:rsidRPr="009C4DB1">
              <w:rPr>
                <w:rFonts w:cs="Times New Roman"/>
                <w:sz w:val="22"/>
              </w:rPr>
              <w:t>2</w:t>
            </w:r>
          </w:p>
        </w:tc>
        <w:tc>
          <w:tcPr>
            <w:tcW w:w="350" w:type="pct"/>
            <w:tcBorders>
              <w:top w:val="nil"/>
              <w:left w:val="nil"/>
              <w:bottom w:val="nil"/>
              <w:right w:val="nil"/>
            </w:tcBorders>
            <w:shd w:val="clear" w:color="auto" w:fill="auto"/>
            <w:noWrap/>
            <w:vAlign w:val="center"/>
          </w:tcPr>
          <w:p w14:paraId="507FAD87" w14:textId="15C1D816" w:rsidR="009C4DB1" w:rsidRPr="009C4DB1" w:rsidRDefault="009C4DB1" w:rsidP="009C4DB1">
            <w:pPr>
              <w:spacing w:before="0" w:after="0"/>
              <w:jc w:val="right"/>
              <w:rPr>
                <w:rFonts w:eastAsia="Times New Roman" w:cs="Times New Roman"/>
                <w:sz w:val="22"/>
              </w:rPr>
            </w:pPr>
            <w:r w:rsidRPr="009C4DB1">
              <w:rPr>
                <w:rFonts w:cs="Times New Roman"/>
                <w:sz w:val="22"/>
              </w:rPr>
              <w:t>3</w:t>
            </w:r>
          </w:p>
        </w:tc>
        <w:tc>
          <w:tcPr>
            <w:tcW w:w="253" w:type="pct"/>
            <w:tcBorders>
              <w:top w:val="nil"/>
              <w:left w:val="nil"/>
              <w:bottom w:val="nil"/>
              <w:right w:val="nil"/>
            </w:tcBorders>
            <w:shd w:val="clear" w:color="auto" w:fill="auto"/>
            <w:noWrap/>
            <w:vAlign w:val="center"/>
          </w:tcPr>
          <w:p w14:paraId="4D30E890" w14:textId="488B7166" w:rsidR="009C4DB1" w:rsidRPr="009C4DB1" w:rsidRDefault="009C4DB1" w:rsidP="009C4DB1">
            <w:pPr>
              <w:spacing w:before="0" w:after="0"/>
              <w:jc w:val="right"/>
              <w:rPr>
                <w:rFonts w:eastAsia="Times New Roman" w:cs="Times New Roman"/>
                <w:sz w:val="22"/>
              </w:rPr>
            </w:pPr>
            <w:r w:rsidRPr="009C4DB1">
              <w:rPr>
                <w:rFonts w:cs="Times New Roman"/>
                <w:sz w:val="22"/>
              </w:rPr>
              <w:t>44</w:t>
            </w:r>
          </w:p>
        </w:tc>
        <w:tc>
          <w:tcPr>
            <w:tcW w:w="341" w:type="pct"/>
            <w:tcBorders>
              <w:top w:val="nil"/>
              <w:left w:val="nil"/>
              <w:bottom w:val="nil"/>
              <w:right w:val="nil"/>
            </w:tcBorders>
            <w:shd w:val="clear" w:color="auto" w:fill="auto"/>
            <w:noWrap/>
            <w:vAlign w:val="center"/>
          </w:tcPr>
          <w:p w14:paraId="6856B1F4" w14:textId="288A32BE" w:rsidR="009C4DB1" w:rsidRPr="009C4DB1" w:rsidRDefault="009C4DB1" w:rsidP="009C4DB1">
            <w:pPr>
              <w:spacing w:before="0" w:after="0"/>
              <w:jc w:val="right"/>
              <w:rPr>
                <w:rFonts w:eastAsia="Times New Roman" w:cs="Times New Roman"/>
                <w:sz w:val="22"/>
              </w:rPr>
            </w:pPr>
            <w:r w:rsidRPr="009C4DB1">
              <w:rPr>
                <w:rFonts w:cs="Times New Roman"/>
                <w:sz w:val="22"/>
              </w:rPr>
              <w:t>31-50</w:t>
            </w:r>
          </w:p>
        </w:tc>
        <w:tc>
          <w:tcPr>
            <w:tcW w:w="438" w:type="pct"/>
            <w:tcBorders>
              <w:top w:val="nil"/>
              <w:left w:val="nil"/>
              <w:bottom w:val="nil"/>
              <w:right w:val="nil"/>
            </w:tcBorders>
            <w:shd w:val="clear" w:color="auto" w:fill="auto"/>
            <w:noWrap/>
            <w:vAlign w:val="bottom"/>
          </w:tcPr>
          <w:p w14:paraId="60F5CF15" w14:textId="4FDD5C9E" w:rsidR="009C4DB1" w:rsidRPr="009C4DB1" w:rsidRDefault="009C4DB1" w:rsidP="009C4DB1">
            <w:pPr>
              <w:spacing w:before="0" w:after="0"/>
              <w:rPr>
                <w:rFonts w:eastAsia="Times New Roman" w:cs="Times New Roman"/>
                <w:sz w:val="22"/>
              </w:rPr>
            </w:pPr>
            <w:r w:rsidRPr="009C4DB1">
              <w:rPr>
                <w:rFonts w:cs="Times New Roman"/>
                <w:color w:val="000000"/>
                <w:sz w:val="22"/>
              </w:rPr>
              <w:t>c2_36469</w:t>
            </w:r>
          </w:p>
        </w:tc>
        <w:tc>
          <w:tcPr>
            <w:tcW w:w="442" w:type="pct"/>
            <w:tcBorders>
              <w:top w:val="nil"/>
              <w:left w:val="nil"/>
              <w:bottom w:val="nil"/>
              <w:right w:val="nil"/>
            </w:tcBorders>
            <w:shd w:val="clear" w:color="auto" w:fill="auto"/>
            <w:noWrap/>
            <w:vAlign w:val="bottom"/>
          </w:tcPr>
          <w:p w14:paraId="5BA0B701" w14:textId="57B8666A"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38,175,099</w:t>
            </w:r>
          </w:p>
        </w:tc>
        <w:tc>
          <w:tcPr>
            <w:tcW w:w="438" w:type="pct"/>
            <w:tcBorders>
              <w:top w:val="nil"/>
              <w:left w:val="nil"/>
              <w:bottom w:val="nil"/>
              <w:right w:val="nil"/>
            </w:tcBorders>
            <w:shd w:val="clear" w:color="auto" w:fill="auto"/>
            <w:noWrap/>
            <w:vAlign w:val="bottom"/>
          </w:tcPr>
          <w:p w14:paraId="3F9998E0" w14:textId="6BD9F9BA" w:rsidR="009C4DB1" w:rsidRPr="009C4DB1" w:rsidRDefault="009C4DB1" w:rsidP="009C4DB1">
            <w:pPr>
              <w:spacing w:before="0" w:after="0"/>
              <w:rPr>
                <w:rFonts w:eastAsia="Times New Roman" w:cs="Times New Roman"/>
                <w:sz w:val="22"/>
              </w:rPr>
            </w:pPr>
            <w:r w:rsidRPr="009C4DB1">
              <w:rPr>
                <w:rFonts w:cs="Times New Roman"/>
                <w:color w:val="000000"/>
                <w:sz w:val="22"/>
              </w:rPr>
              <w:t>c1_10879</w:t>
            </w:r>
          </w:p>
        </w:tc>
        <w:tc>
          <w:tcPr>
            <w:tcW w:w="442" w:type="pct"/>
            <w:tcBorders>
              <w:top w:val="nil"/>
              <w:left w:val="nil"/>
              <w:bottom w:val="nil"/>
              <w:right w:val="nil"/>
            </w:tcBorders>
            <w:shd w:val="clear" w:color="auto" w:fill="auto"/>
            <w:noWrap/>
            <w:vAlign w:val="bottom"/>
          </w:tcPr>
          <w:p w14:paraId="028A985A" w14:textId="583DD822"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38,177,443</w:t>
            </w:r>
          </w:p>
        </w:tc>
        <w:tc>
          <w:tcPr>
            <w:tcW w:w="438" w:type="pct"/>
            <w:tcBorders>
              <w:top w:val="nil"/>
              <w:left w:val="nil"/>
              <w:bottom w:val="nil"/>
              <w:right w:val="nil"/>
            </w:tcBorders>
            <w:shd w:val="clear" w:color="auto" w:fill="auto"/>
            <w:noWrap/>
            <w:vAlign w:val="bottom"/>
          </w:tcPr>
          <w:p w14:paraId="1A037968" w14:textId="25920BD9" w:rsidR="009C4DB1" w:rsidRPr="009C4DB1" w:rsidRDefault="009C4DB1" w:rsidP="009C4DB1">
            <w:pPr>
              <w:spacing w:before="0" w:after="0"/>
              <w:rPr>
                <w:rFonts w:eastAsia="Times New Roman" w:cs="Times New Roman"/>
                <w:sz w:val="22"/>
              </w:rPr>
            </w:pPr>
            <w:r w:rsidRPr="009C4DB1">
              <w:rPr>
                <w:rFonts w:cs="Times New Roman"/>
                <w:color w:val="000000"/>
                <w:sz w:val="22"/>
              </w:rPr>
              <w:t>c1_16267</w:t>
            </w:r>
          </w:p>
        </w:tc>
        <w:tc>
          <w:tcPr>
            <w:tcW w:w="442" w:type="pct"/>
            <w:tcBorders>
              <w:top w:val="nil"/>
              <w:left w:val="nil"/>
              <w:bottom w:val="nil"/>
              <w:right w:val="nil"/>
            </w:tcBorders>
            <w:shd w:val="clear" w:color="auto" w:fill="auto"/>
            <w:noWrap/>
            <w:vAlign w:val="bottom"/>
          </w:tcPr>
          <w:p w14:paraId="125553EB" w14:textId="57997235"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17,239,217</w:t>
            </w:r>
          </w:p>
        </w:tc>
        <w:tc>
          <w:tcPr>
            <w:tcW w:w="438" w:type="pct"/>
            <w:tcBorders>
              <w:top w:val="nil"/>
              <w:left w:val="nil"/>
              <w:bottom w:val="nil"/>
              <w:right w:val="nil"/>
            </w:tcBorders>
            <w:shd w:val="clear" w:color="auto" w:fill="auto"/>
            <w:noWrap/>
            <w:vAlign w:val="bottom"/>
          </w:tcPr>
          <w:p w14:paraId="6E810D46" w14:textId="36005096" w:rsidR="009C4DB1" w:rsidRPr="009C4DB1" w:rsidRDefault="009C4DB1" w:rsidP="009C4DB1">
            <w:pPr>
              <w:spacing w:before="0" w:after="0"/>
              <w:rPr>
                <w:rFonts w:eastAsia="Times New Roman" w:cs="Times New Roman"/>
                <w:sz w:val="22"/>
              </w:rPr>
            </w:pPr>
            <w:r w:rsidRPr="009C4DB1">
              <w:rPr>
                <w:rFonts w:cs="Times New Roman"/>
                <w:color w:val="000000"/>
                <w:sz w:val="22"/>
              </w:rPr>
              <w:t>c1_10514</w:t>
            </w:r>
          </w:p>
        </w:tc>
        <w:tc>
          <w:tcPr>
            <w:tcW w:w="442" w:type="pct"/>
            <w:tcBorders>
              <w:top w:val="nil"/>
              <w:left w:val="nil"/>
              <w:bottom w:val="nil"/>
              <w:right w:val="nil"/>
            </w:tcBorders>
            <w:shd w:val="clear" w:color="auto" w:fill="auto"/>
            <w:noWrap/>
            <w:vAlign w:val="bottom"/>
          </w:tcPr>
          <w:p w14:paraId="67E72B64" w14:textId="34BF3DA3"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40,768,867</w:t>
            </w:r>
          </w:p>
        </w:tc>
      </w:tr>
      <w:tr w:rsidR="009C4DB1" w:rsidRPr="009C4DB1" w14:paraId="5E8EB706" w14:textId="77777777" w:rsidTr="009C4DB1">
        <w:trPr>
          <w:trHeight w:val="285"/>
        </w:trPr>
        <w:tc>
          <w:tcPr>
            <w:tcW w:w="287" w:type="pct"/>
            <w:tcBorders>
              <w:top w:val="nil"/>
              <w:left w:val="nil"/>
              <w:bottom w:val="nil"/>
              <w:right w:val="nil"/>
            </w:tcBorders>
            <w:shd w:val="clear" w:color="auto" w:fill="auto"/>
            <w:noWrap/>
            <w:vAlign w:val="center"/>
          </w:tcPr>
          <w:p w14:paraId="6D52E057" w14:textId="58C970F3" w:rsidR="009C4DB1" w:rsidRPr="009C4DB1" w:rsidRDefault="009C4DB1" w:rsidP="009C4DB1">
            <w:pPr>
              <w:spacing w:before="0" w:after="0"/>
              <w:rPr>
                <w:rFonts w:eastAsia="Times New Roman" w:cs="Times New Roman"/>
                <w:sz w:val="22"/>
              </w:rPr>
            </w:pPr>
            <w:r w:rsidRPr="009C4DB1">
              <w:rPr>
                <w:rFonts w:cs="Times New Roman"/>
                <w:sz w:val="22"/>
              </w:rPr>
              <w:t>SG07</w:t>
            </w:r>
          </w:p>
        </w:tc>
        <w:tc>
          <w:tcPr>
            <w:tcW w:w="249" w:type="pct"/>
            <w:tcBorders>
              <w:top w:val="nil"/>
              <w:left w:val="nil"/>
              <w:bottom w:val="nil"/>
              <w:right w:val="nil"/>
            </w:tcBorders>
            <w:shd w:val="clear" w:color="auto" w:fill="auto"/>
            <w:noWrap/>
            <w:vAlign w:val="center"/>
          </w:tcPr>
          <w:p w14:paraId="1F75483E" w14:textId="42FEF085"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716135E2" w14:textId="495DFAC7"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nil"/>
              <w:left w:val="nil"/>
              <w:bottom w:val="nil"/>
              <w:right w:val="nil"/>
            </w:tcBorders>
            <w:shd w:val="clear" w:color="auto" w:fill="auto"/>
            <w:noWrap/>
            <w:vAlign w:val="center"/>
          </w:tcPr>
          <w:p w14:paraId="395D0441" w14:textId="356A83AD" w:rsidR="009C4DB1" w:rsidRPr="009C4DB1" w:rsidRDefault="009C4DB1" w:rsidP="009C4DB1">
            <w:pPr>
              <w:spacing w:before="0" w:after="0"/>
              <w:jc w:val="right"/>
              <w:rPr>
                <w:rFonts w:eastAsia="Times New Roman" w:cs="Times New Roman"/>
                <w:sz w:val="22"/>
              </w:rPr>
            </w:pPr>
            <w:r w:rsidRPr="009C4DB1">
              <w:rPr>
                <w:rFonts w:cs="Times New Roman"/>
                <w:sz w:val="22"/>
              </w:rPr>
              <w:t>19</w:t>
            </w:r>
          </w:p>
        </w:tc>
        <w:tc>
          <w:tcPr>
            <w:tcW w:w="341" w:type="pct"/>
            <w:tcBorders>
              <w:top w:val="nil"/>
              <w:left w:val="nil"/>
              <w:bottom w:val="nil"/>
              <w:right w:val="nil"/>
            </w:tcBorders>
            <w:shd w:val="clear" w:color="auto" w:fill="auto"/>
            <w:noWrap/>
            <w:vAlign w:val="center"/>
          </w:tcPr>
          <w:p w14:paraId="407913D8" w14:textId="524A6674" w:rsidR="009C4DB1" w:rsidRPr="009C4DB1" w:rsidRDefault="009C4DB1" w:rsidP="009C4DB1">
            <w:pPr>
              <w:spacing w:before="0" w:after="0"/>
              <w:jc w:val="right"/>
              <w:rPr>
                <w:rFonts w:eastAsia="Times New Roman" w:cs="Times New Roman"/>
                <w:sz w:val="22"/>
              </w:rPr>
            </w:pPr>
            <w:r w:rsidRPr="009C4DB1">
              <w:rPr>
                <w:rFonts w:cs="Times New Roman"/>
                <w:sz w:val="22"/>
              </w:rPr>
              <w:t>4-32</w:t>
            </w:r>
          </w:p>
        </w:tc>
        <w:tc>
          <w:tcPr>
            <w:tcW w:w="438" w:type="pct"/>
            <w:tcBorders>
              <w:top w:val="nil"/>
              <w:left w:val="nil"/>
              <w:bottom w:val="nil"/>
              <w:right w:val="nil"/>
            </w:tcBorders>
            <w:shd w:val="clear" w:color="auto" w:fill="auto"/>
            <w:noWrap/>
            <w:vAlign w:val="bottom"/>
          </w:tcPr>
          <w:p w14:paraId="7FFB2453" w14:textId="1B22D057" w:rsidR="009C4DB1" w:rsidRPr="009C4DB1" w:rsidRDefault="009C4DB1" w:rsidP="009C4DB1">
            <w:pPr>
              <w:spacing w:before="0" w:after="0"/>
              <w:rPr>
                <w:rFonts w:eastAsia="Times New Roman" w:cs="Times New Roman"/>
                <w:sz w:val="22"/>
              </w:rPr>
            </w:pPr>
            <w:r w:rsidRPr="009C4DB1">
              <w:rPr>
                <w:rFonts w:cs="Times New Roman"/>
                <w:color w:val="000000"/>
                <w:sz w:val="22"/>
              </w:rPr>
              <w:t>c1_3840</w:t>
            </w:r>
          </w:p>
        </w:tc>
        <w:tc>
          <w:tcPr>
            <w:tcW w:w="442" w:type="pct"/>
            <w:tcBorders>
              <w:top w:val="nil"/>
              <w:left w:val="nil"/>
              <w:bottom w:val="nil"/>
              <w:right w:val="nil"/>
            </w:tcBorders>
            <w:shd w:val="clear" w:color="auto" w:fill="auto"/>
            <w:noWrap/>
            <w:vAlign w:val="bottom"/>
          </w:tcPr>
          <w:p w14:paraId="7B7C2BA6" w14:textId="27AC5CA6"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3,134,967</w:t>
            </w:r>
          </w:p>
        </w:tc>
        <w:tc>
          <w:tcPr>
            <w:tcW w:w="438" w:type="pct"/>
            <w:tcBorders>
              <w:top w:val="nil"/>
              <w:left w:val="nil"/>
              <w:bottom w:val="nil"/>
              <w:right w:val="nil"/>
            </w:tcBorders>
            <w:shd w:val="clear" w:color="auto" w:fill="auto"/>
            <w:noWrap/>
            <w:vAlign w:val="bottom"/>
          </w:tcPr>
          <w:p w14:paraId="65A36D99" w14:textId="655CEAD6" w:rsidR="009C4DB1" w:rsidRPr="009C4DB1" w:rsidRDefault="009C4DB1" w:rsidP="009C4DB1">
            <w:pPr>
              <w:spacing w:before="0" w:after="0"/>
              <w:rPr>
                <w:rFonts w:eastAsia="Times New Roman" w:cs="Times New Roman"/>
                <w:sz w:val="22"/>
              </w:rPr>
            </w:pPr>
            <w:r w:rsidRPr="009C4DB1">
              <w:rPr>
                <w:rFonts w:cs="Times New Roman"/>
                <w:color w:val="000000"/>
                <w:sz w:val="22"/>
              </w:rPr>
              <w:t>c1_3803</w:t>
            </w:r>
          </w:p>
        </w:tc>
        <w:tc>
          <w:tcPr>
            <w:tcW w:w="442" w:type="pct"/>
            <w:tcBorders>
              <w:top w:val="nil"/>
              <w:left w:val="nil"/>
              <w:bottom w:val="nil"/>
              <w:right w:val="nil"/>
            </w:tcBorders>
            <w:shd w:val="clear" w:color="auto" w:fill="auto"/>
            <w:noWrap/>
            <w:vAlign w:val="bottom"/>
          </w:tcPr>
          <w:p w14:paraId="49B06ECF" w14:textId="1A6B1C41"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3,585,641</w:t>
            </w:r>
          </w:p>
        </w:tc>
        <w:tc>
          <w:tcPr>
            <w:tcW w:w="438" w:type="pct"/>
            <w:tcBorders>
              <w:top w:val="nil"/>
              <w:left w:val="nil"/>
              <w:bottom w:val="nil"/>
              <w:right w:val="nil"/>
            </w:tcBorders>
            <w:shd w:val="clear" w:color="auto" w:fill="auto"/>
            <w:noWrap/>
            <w:vAlign w:val="bottom"/>
          </w:tcPr>
          <w:p w14:paraId="1097C814" w14:textId="13488053" w:rsidR="009C4DB1" w:rsidRPr="009C4DB1" w:rsidRDefault="009C4DB1" w:rsidP="009C4DB1">
            <w:pPr>
              <w:spacing w:before="0" w:after="0"/>
              <w:rPr>
                <w:rFonts w:eastAsia="Times New Roman" w:cs="Times New Roman"/>
                <w:sz w:val="22"/>
              </w:rPr>
            </w:pPr>
            <w:r w:rsidRPr="009C4DB1">
              <w:rPr>
                <w:rFonts w:cs="Times New Roman"/>
                <w:color w:val="000000"/>
                <w:sz w:val="22"/>
              </w:rPr>
              <w:t>c2_23846</w:t>
            </w:r>
          </w:p>
        </w:tc>
        <w:tc>
          <w:tcPr>
            <w:tcW w:w="442" w:type="pct"/>
            <w:tcBorders>
              <w:top w:val="nil"/>
              <w:left w:val="nil"/>
              <w:bottom w:val="nil"/>
              <w:right w:val="nil"/>
            </w:tcBorders>
            <w:shd w:val="clear" w:color="auto" w:fill="auto"/>
            <w:noWrap/>
            <w:vAlign w:val="bottom"/>
          </w:tcPr>
          <w:p w14:paraId="29E368AE" w14:textId="016B375C"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727,316</w:t>
            </w:r>
          </w:p>
        </w:tc>
        <w:tc>
          <w:tcPr>
            <w:tcW w:w="438" w:type="pct"/>
            <w:tcBorders>
              <w:top w:val="nil"/>
              <w:left w:val="nil"/>
              <w:bottom w:val="nil"/>
              <w:right w:val="nil"/>
            </w:tcBorders>
            <w:shd w:val="clear" w:color="auto" w:fill="auto"/>
            <w:noWrap/>
            <w:vAlign w:val="bottom"/>
          </w:tcPr>
          <w:p w14:paraId="1433A4A5" w14:textId="7D096E1D" w:rsidR="009C4DB1" w:rsidRPr="009C4DB1" w:rsidRDefault="009C4DB1" w:rsidP="009C4DB1">
            <w:pPr>
              <w:spacing w:before="0" w:after="0"/>
              <w:rPr>
                <w:rFonts w:eastAsia="Times New Roman" w:cs="Times New Roman"/>
                <w:sz w:val="22"/>
              </w:rPr>
            </w:pPr>
            <w:r w:rsidRPr="009C4DB1">
              <w:rPr>
                <w:rFonts w:cs="Times New Roman"/>
                <w:color w:val="000000"/>
                <w:sz w:val="22"/>
              </w:rPr>
              <w:t>c1_14801</w:t>
            </w:r>
          </w:p>
        </w:tc>
        <w:tc>
          <w:tcPr>
            <w:tcW w:w="442" w:type="pct"/>
            <w:tcBorders>
              <w:top w:val="nil"/>
              <w:left w:val="nil"/>
              <w:bottom w:val="nil"/>
              <w:right w:val="nil"/>
            </w:tcBorders>
            <w:shd w:val="clear" w:color="auto" w:fill="auto"/>
            <w:noWrap/>
            <w:vAlign w:val="bottom"/>
          </w:tcPr>
          <w:p w14:paraId="1C4001B8" w14:textId="09378790"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5,053,838</w:t>
            </w:r>
          </w:p>
        </w:tc>
      </w:tr>
      <w:tr w:rsidR="009C4DB1" w:rsidRPr="009C4DB1" w14:paraId="10EAEEDF" w14:textId="77777777" w:rsidTr="009C4DB1">
        <w:trPr>
          <w:trHeight w:val="285"/>
        </w:trPr>
        <w:tc>
          <w:tcPr>
            <w:tcW w:w="287" w:type="pct"/>
            <w:tcBorders>
              <w:top w:val="nil"/>
              <w:left w:val="nil"/>
              <w:bottom w:val="nil"/>
              <w:right w:val="nil"/>
            </w:tcBorders>
            <w:shd w:val="clear" w:color="auto" w:fill="auto"/>
            <w:noWrap/>
            <w:vAlign w:val="center"/>
          </w:tcPr>
          <w:p w14:paraId="24105073" w14:textId="0B494B7B" w:rsidR="009C4DB1" w:rsidRPr="009C4DB1" w:rsidRDefault="009C4DB1" w:rsidP="009C4DB1">
            <w:pPr>
              <w:spacing w:before="0" w:after="0"/>
              <w:rPr>
                <w:rFonts w:eastAsia="Times New Roman" w:cs="Times New Roman"/>
                <w:sz w:val="22"/>
              </w:rPr>
            </w:pPr>
            <w:r w:rsidRPr="009C4DB1">
              <w:rPr>
                <w:rFonts w:cs="Times New Roman"/>
                <w:sz w:val="22"/>
              </w:rPr>
              <w:t>SG08</w:t>
            </w:r>
          </w:p>
        </w:tc>
        <w:tc>
          <w:tcPr>
            <w:tcW w:w="249" w:type="pct"/>
            <w:tcBorders>
              <w:top w:val="nil"/>
              <w:left w:val="nil"/>
              <w:bottom w:val="nil"/>
              <w:right w:val="nil"/>
            </w:tcBorders>
            <w:shd w:val="clear" w:color="auto" w:fill="auto"/>
            <w:noWrap/>
            <w:vAlign w:val="center"/>
          </w:tcPr>
          <w:p w14:paraId="20EB1B81" w14:textId="15E17146"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768AE187" w14:textId="04C337C4"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nil"/>
              <w:left w:val="nil"/>
              <w:bottom w:val="nil"/>
              <w:right w:val="nil"/>
            </w:tcBorders>
            <w:shd w:val="clear" w:color="auto" w:fill="auto"/>
            <w:noWrap/>
            <w:vAlign w:val="center"/>
          </w:tcPr>
          <w:p w14:paraId="48FAE4B0" w14:textId="503F098F" w:rsidR="009C4DB1" w:rsidRPr="009C4DB1" w:rsidRDefault="009C4DB1" w:rsidP="009C4DB1">
            <w:pPr>
              <w:spacing w:before="0" w:after="0"/>
              <w:jc w:val="right"/>
              <w:rPr>
                <w:rFonts w:eastAsia="Times New Roman" w:cs="Times New Roman"/>
                <w:sz w:val="22"/>
              </w:rPr>
            </w:pPr>
            <w:r w:rsidRPr="009C4DB1">
              <w:rPr>
                <w:rFonts w:cs="Times New Roman"/>
                <w:sz w:val="22"/>
              </w:rPr>
              <w:t>28</w:t>
            </w:r>
          </w:p>
        </w:tc>
        <w:tc>
          <w:tcPr>
            <w:tcW w:w="341" w:type="pct"/>
            <w:tcBorders>
              <w:top w:val="nil"/>
              <w:left w:val="nil"/>
              <w:bottom w:val="nil"/>
              <w:right w:val="nil"/>
            </w:tcBorders>
            <w:shd w:val="clear" w:color="auto" w:fill="auto"/>
            <w:noWrap/>
            <w:vAlign w:val="center"/>
          </w:tcPr>
          <w:p w14:paraId="5C241C76" w14:textId="1D5E8500" w:rsidR="009C4DB1" w:rsidRPr="009C4DB1" w:rsidRDefault="009C4DB1" w:rsidP="009C4DB1">
            <w:pPr>
              <w:spacing w:before="0" w:after="0"/>
              <w:jc w:val="right"/>
              <w:rPr>
                <w:rFonts w:eastAsia="Times New Roman" w:cs="Times New Roman"/>
                <w:sz w:val="22"/>
              </w:rPr>
            </w:pPr>
            <w:r w:rsidRPr="009C4DB1">
              <w:rPr>
                <w:rFonts w:cs="Times New Roman"/>
                <w:sz w:val="22"/>
              </w:rPr>
              <w:t>15-32</w:t>
            </w:r>
          </w:p>
        </w:tc>
        <w:tc>
          <w:tcPr>
            <w:tcW w:w="438" w:type="pct"/>
            <w:tcBorders>
              <w:top w:val="nil"/>
              <w:left w:val="nil"/>
              <w:bottom w:val="nil"/>
              <w:right w:val="nil"/>
            </w:tcBorders>
            <w:shd w:val="clear" w:color="auto" w:fill="auto"/>
            <w:noWrap/>
            <w:vAlign w:val="bottom"/>
          </w:tcPr>
          <w:p w14:paraId="7064C39D" w14:textId="088ED780" w:rsidR="009C4DB1" w:rsidRPr="009C4DB1" w:rsidRDefault="009C4DB1" w:rsidP="009C4DB1">
            <w:pPr>
              <w:spacing w:before="0" w:after="0"/>
              <w:rPr>
                <w:rFonts w:eastAsia="Times New Roman" w:cs="Times New Roman"/>
                <w:sz w:val="22"/>
              </w:rPr>
            </w:pPr>
            <w:r w:rsidRPr="009C4DB1">
              <w:rPr>
                <w:rFonts w:cs="Times New Roman"/>
                <w:color w:val="000000"/>
                <w:sz w:val="22"/>
              </w:rPr>
              <w:t>c2_22959</w:t>
            </w:r>
          </w:p>
        </w:tc>
        <w:tc>
          <w:tcPr>
            <w:tcW w:w="442" w:type="pct"/>
            <w:tcBorders>
              <w:top w:val="nil"/>
              <w:left w:val="nil"/>
              <w:bottom w:val="nil"/>
              <w:right w:val="nil"/>
            </w:tcBorders>
            <w:shd w:val="clear" w:color="auto" w:fill="auto"/>
            <w:noWrap/>
            <w:vAlign w:val="bottom"/>
          </w:tcPr>
          <w:p w14:paraId="0317604F" w14:textId="32584933"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4,434,048</w:t>
            </w:r>
          </w:p>
        </w:tc>
        <w:tc>
          <w:tcPr>
            <w:tcW w:w="438" w:type="pct"/>
            <w:tcBorders>
              <w:top w:val="nil"/>
              <w:left w:val="nil"/>
              <w:bottom w:val="nil"/>
              <w:right w:val="nil"/>
            </w:tcBorders>
            <w:shd w:val="clear" w:color="auto" w:fill="auto"/>
            <w:noWrap/>
            <w:vAlign w:val="bottom"/>
          </w:tcPr>
          <w:p w14:paraId="32D6635C" w14:textId="13440CAC" w:rsidR="009C4DB1" w:rsidRPr="009C4DB1" w:rsidRDefault="009C4DB1" w:rsidP="009C4DB1">
            <w:pPr>
              <w:spacing w:before="0" w:after="0"/>
              <w:rPr>
                <w:rFonts w:eastAsia="Times New Roman" w:cs="Times New Roman"/>
                <w:sz w:val="22"/>
              </w:rPr>
            </w:pPr>
            <w:r w:rsidRPr="009C4DB1">
              <w:rPr>
                <w:rFonts w:cs="Times New Roman"/>
                <w:color w:val="000000"/>
                <w:sz w:val="22"/>
              </w:rPr>
              <w:t>c2_23052</w:t>
            </w:r>
          </w:p>
        </w:tc>
        <w:tc>
          <w:tcPr>
            <w:tcW w:w="442" w:type="pct"/>
            <w:tcBorders>
              <w:top w:val="nil"/>
              <w:left w:val="nil"/>
              <w:bottom w:val="nil"/>
              <w:right w:val="nil"/>
            </w:tcBorders>
            <w:shd w:val="clear" w:color="auto" w:fill="auto"/>
            <w:noWrap/>
            <w:vAlign w:val="bottom"/>
          </w:tcPr>
          <w:p w14:paraId="65AE7DCA" w14:textId="7FFCFD1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4,906,728</w:t>
            </w:r>
          </w:p>
        </w:tc>
        <w:tc>
          <w:tcPr>
            <w:tcW w:w="438" w:type="pct"/>
            <w:tcBorders>
              <w:top w:val="nil"/>
              <w:left w:val="nil"/>
              <w:bottom w:val="nil"/>
              <w:right w:val="nil"/>
            </w:tcBorders>
            <w:shd w:val="clear" w:color="auto" w:fill="auto"/>
            <w:noWrap/>
            <w:vAlign w:val="bottom"/>
          </w:tcPr>
          <w:p w14:paraId="721C9628" w14:textId="38C063FD" w:rsidR="009C4DB1" w:rsidRPr="009C4DB1" w:rsidRDefault="009C4DB1" w:rsidP="009C4DB1">
            <w:pPr>
              <w:spacing w:before="0" w:after="0"/>
              <w:rPr>
                <w:rFonts w:eastAsia="Times New Roman" w:cs="Times New Roman"/>
                <w:sz w:val="22"/>
              </w:rPr>
            </w:pPr>
            <w:r w:rsidRPr="009C4DB1">
              <w:rPr>
                <w:rFonts w:cs="Times New Roman"/>
                <w:color w:val="000000"/>
                <w:sz w:val="22"/>
              </w:rPr>
              <w:t>c2_11712</w:t>
            </w:r>
          </w:p>
        </w:tc>
        <w:tc>
          <w:tcPr>
            <w:tcW w:w="442" w:type="pct"/>
            <w:tcBorders>
              <w:top w:val="nil"/>
              <w:left w:val="nil"/>
              <w:bottom w:val="nil"/>
              <w:right w:val="nil"/>
            </w:tcBorders>
            <w:shd w:val="clear" w:color="auto" w:fill="auto"/>
            <w:noWrap/>
            <w:vAlign w:val="bottom"/>
          </w:tcPr>
          <w:p w14:paraId="4DB96C53" w14:textId="2786F99F"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2,149,871</w:t>
            </w:r>
          </w:p>
        </w:tc>
        <w:tc>
          <w:tcPr>
            <w:tcW w:w="438" w:type="pct"/>
            <w:tcBorders>
              <w:top w:val="nil"/>
              <w:left w:val="nil"/>
              <w:bottom w:val="nil"/>
              <w:right w:val="nil"/>
            </w:tcBorders>
            <w:shd w:val="clear" w:color="auto" w:fill="auto"/>
            <w:noWrap/>
            <w:vAlign w:val="bottom"/>
          </w:tcPr>
          <w:p w14:paraId="5D7D864A" w14:textId="7AC9E21A" w:rsidR="009C4DB1" w:rsidRPr="009C4DB1" w:rsidRDefault="009C4DB1" w:rsidP="009C4DB1">
            <w:pPr>
              <w:spacing w:before="0" w:after="0"/>
              <w:rPr>
                <w:rFonts w:eastAsia="Times New Roman" w:cs="Times New Roman"/>
                <w:sz w:val="22"/>
              </w:rPr>
            </w:pPr>
            <w:r w:rsidRPr="009C4DB1">
              <w:rPr>
                <w:rFonts w:cs="Times New Roman"/>
                <w:color w:val="000000"/>
                <w:sz w:val="22"/>
              </w:rPr>
              <w:t>c1_14801</w:t>
            </w:r>
          </w:p>
        </w:tc>
        <w:tc>
          <w:tcPr>
            <w:tcW w:w="442" w:type="pct"/>
            <w:tcBorders>
              <w:top w:val="nil"/>
              <w:left w:val="nil"/>
              <w:bottom w:val="nil"/>
              <w:right w:val="nil"/>
            </w:tcBorders>
            <w:shd w:val="clear" w:color="auto" w:fill="auto"/>
            <w:noWrap/>
            <w:vAlign w:val="bottom"/>
          </w:tcPr>
          <w:p w14:paraId="3395B26E" w14:textId="00230DED"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5,053,838</w:t>
            </w:r>
          </w:p>
        </w:tc>
      </w:tr>
      <w:tr w:rsidR="009C4DB1" w:rsidRPr="009C4DB1" w14:paraId="28138DD1" w14:textId="77777777" w:rsidTr="009C4DB1">
        <w:trPr>
          <w:trHeight w:val="285"/>
        </w:trPr>
        <w:tc>
          <w:tcPr>
            <w:tcW w:w="287" w:type="pct"/>
            <w:tcBorders>
              <w:top w:val="nil"/>
              <w:left w:val="nil"/>
              <w:bottom w:val="nil"/>
              <w:right w:val="nil"/>
            </w:tcBorders>
            <w:shd w:val="clear" w:color="auto" w:fill="auto"/>
            <w:noWrap/>
            <w:vAlign w:val="center"/>
          </w:tcPr>
          <w:p w14:paraId="1FDA8A60" w14:textId="4E210081" w:rsidR="009C4DB1" w:rsidRPr="009C4DB1" w:rsidRDefault="009C4DB1" w:rsidP="009C4DB1">
            <w:pPr>
              <w:spacing w:before="0" w:after="0"/>
              <w:rPr>
                <w:rFonts w:eastAsia="Times New Roman" w:cs="Times New Roman"/>
                <w:sz w:val="22"/>
              </w:rPr>
            </w:pPr>
            <w:r w:rsidRPr="009C4DB1">
              <w:rPr>
                <w:rFonts w:cs="Times New Roman"/>
                <w:sz w:val="22"/>
              </w:rPr>
              <w:t>ST07</w:t>
            </w:r>
          </w:p>
        </w:tc>
        <w:tc>
          <w:tcPr>
            <w:tcW w:w="249" w:type="pct"/>
            <w:tcBorders>
              <w:top w:val="nil"/>
              <w:left w:val="nil"/>
              <w:bottom w:val="nil"/>
              <w:right w:val="nil"/>
            </w:tcBorders>
            <w:shd w:val="clear" w:color="auto" w:fill="auto"/>
            <w:noWrap/>
            <w:vAlign w:val="center"/>
          </w:tcPr>
          <w:p w14:paraId="1DFB428B" w14:textId="631D34D8"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4B3494C7" w14:textId="72813674" w:rsidR="009C4DB1" w:rsidRPr="009C4DB1" w:rsidRDefault="009C4DB1" w:rsidP="009C4DB1">
            <w:pPr>
              <w:spacing w:before="0" w:after="0"/>
              <w:jc w:val="right"/>
              <w:rPr>
                <w:rFonts w:eastAsia="Times New Roman" w:cs="Times New Roman"/>
                <w:sz w:val="22"/>
              </w:rPr>
            </w:pPr>
            <w:r w:rsidRPr="009C4DB1">
              <w:rPr>
                <w:rFonts w:cs="Times New Roman"/>
                <w:sz w:val="22"/>
              </w:rPr>
              <w:t>9</w:t>
            </w:r>
          </w:p>
        </w:tc>
        <w:tc>
          <w:tcPr>
            <w:tcW w:w="253" w:type="pct"/>
            <w:tcBorders>
              <w:top w:val="nil"/>
              <w:left w:val="nil"/>
              <w:bottom w:val="nil"/>
              <w:right w:val="nil"/>
            </w:tcBorders>
            <w:shd w:val="clear" w:color="auto" w:fill="auto"/>
            <w:noWrap/>
            <w:vAlign w:val="center"/>
          </w:tcPr>
          <w:p w14:paraId="3B3C7EAB" w14:textId="6213073C" w:rsidR="009C4DB1" w:rsidRPr="009C4DB1" w:rsidRDefault="009C4DB1" w:rsidP="009C4DB1">
            <w:pPr>
              <w:spacing w:before="0" w:after="0"/>
              <w:jc w:val="right"/>
              <w:rPr>
                <w:rFonts w:eastAsia="Times New Roman" w:cs="Times New Roman"/>
                <w:sz w:val="22"/>
              </w:rPr>
            </w:pPr>
            <w:r w:rsidRPr="009C4DB1">
              <w:rPr>
                <w:rFonts w:cs="Times New Roman"/>
                <w:sz w:val="22"/>
              </w:rPr>
              <w:t>41</w:t>
            </w:r>
          </w:p>
        </w:tc>
        <w:tc>
          <w:tcPr>
            <w:tcW w:w="341" w:type="pct"/>
            <w:tcBorders>
              <w:top w:val="nil"/>
              <w:left w:val="nil"/>
              <w:bottom w:val="nil"/>
              <w:right w:val="nil"/>
            </w:tcBorders>
            <w:shd w:val="clear" w:color="auto" w:fill="auto"/>
            <w:noWrap/>
            <w:vAlign w:val="center"/>
          </w:tcPr>
          <w:p w14:paraId="1AD440F0" w14:textId="0F0975D2" w:rsidR="009C4DB1" w:rsidRPr="009C4DB1" w:rsidRDefault="009C4DB1" w:rsidP="009C4DB1">
            <w:pPr>
              <w:spacing w:before="0" w:after="0"/>
              <w:jc w:val="right"/>
              <w:rPr>
                <w:rFonts w:eastAsia="Times New Roman" w:cs="Times New Roman"/>
                <w:sz w:val="22"/>
              </w:rPr>
            </w:pPr>
            <w:r w:rsidRPr="009C4DB1">
              <w:rPr>
                <w:rFonts w:cs="Times New Roman"/>
                <w:sz w:val="22"/>
              </w:rPr>
              <w:t>27-82</w:t>
            </w:r>
          </w:p>
        </w:tc>
        <w:tc>
          <w:tcPr>
            <w:tcW w:w="438" w:type="pct"/>
            <w:tcBorders>
              <w:top w:val="nil"/>
              <w:left w:val="nil"/>
              <w:bottom w:val="nil"/>
              <w:right w:val="nil"/>
            </w:tcBorders>
            <w:shd w:val="clear" w:color="auto" w:fill="auto"/>
            <w:noWrap/>
            <w:vAlign w:val="bottom"/>
          </w:tcPr>
          <w:p w14:paraId="5BCBF05B" w14:textId="5A512FDA" w:rsidR="009C4DB1" w:rsidRPr="009C4DB1" w:rsidRDefault="009C4DB1" w:rsidP="009C4DB1">
            <w:pPr>
              <w:spacing w:before="0" w:after="0"/>
              <w:rPr>
                <w:rFonts w:eastAsia="Times New Roman" w:cs="Times New Roman"/>
                <w:sz w:val="22"/>
              </w:rPr>
            </w:pPr>
            <w:r w:rsidRPr="009C4DB1">
              <w:rPr>
                <w:rFonts w:cs="Times New Roman"/>
                <w:color w:val="000000"/>
                <w:sz w:val="22"/>
              </w:rPr>
              <w:t>c2_3962</w:t>
            </w:r>
          </w:p>
        </w:tc>
        <w:tc>
          <w:tcPr>
            <w:tcW w:w="442" w:type="pct"/>
            <w:tcBorders>
              <w:top w:val="nil"/>
              <w:left w:val="nil"/>
              <w:bottom w:val="nil"/>
              <w:right w:val="nil"/>
            </w:tcBorders>
            <w:shd w:val="clear" w:color="auto" w:fill="auto"/>
            <w:noWrap/>
            <w:vAlign w:val="bottom"/>
          </w:tcPr>
          <w:p w14:paraId="18ECBE0B" w14:textId="5BD9E34F"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4,889,182</w:t>
            </w:r>
          </w:p>
        </w:tc>
        <w:tc>
          <w:tcPr>
            <w:tcW w:w="438" w:type="pct"/>
            <w:tcBorders>
              <w:top w:val="nil"/>
              <w:left w:val="nil"/>
              <w:bottom w:val="nil"/>
              <w:right w:val="nil"/>
            </w:tcBorders>
            <w:shd w:val="clear" w:color="auto" w:fill="auto"/>
            <w:noWrap/>
            <w:vAlign w:val="bottom"/>
          </w:tcPr>
          <w:p w14:paraId="4D437055" w14:textId="03B12E5C" w:rsidR="009C4DB1" w:rsidRPr="009C4DB1" w:rsidRDefault="009C4DB1" w:rsidP="009C4DB1">
            <w:pPr>
              <w:spacing w:before="0" w:after="0"/>
              <w:rPr>
                <w:rFonts w:eastAsia="Times New Roman" w:cs="Times New Roman"/>
                <w:sz w:val="22"/>
              </w:rPr>
            </w:pPr>
            <w:r w:rsidRPr="009C4DB1">
              <w:rPr>
                <w:rFonts w:cs="Times New Roman"/>
                <w:color w:val="000000"/>
                <w:sz w:val="22"/>
              </w:rPr>
              <w:t>c2_52241</w:t>
            </w:r>
          </w:p>
        </w:tc>
        <w:tc>
          <w:tcPr>
            <w:tcW w:w="442" w:type="pct"/>
            <w:tcBorders>
              <w:top w:val="nil"/>
              <w:left w:val="nil"/>
              <w:bottom w:val="nil"/>
              <w:right w:val="nil"/>
            </w:tcBorders>
            <w:shd w:val="clear" w:color="auto" w:fill="auto"/>
            <w:noWrap/>
            <w:vAlign w:val="bottom"/>
          </w:tcPr>
          <w:p w14:paraId="2F393988" w14:textId="50F23FF7"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5,790,649</w:t>
            </w:r>
          </w:p>
        </w:tc>
        <w:tc>
          <w:tcPr>
            <w:tcW w:w="438" w:type="pct"/>
            <w:tcBorders>
              <w:top w:val="nil"/>
              <w:left w:val="nil"/>
              <w:bottom w:val="nil"/>
              <w:right w:val="nil"/>
            </w:tcBorders>
            <w:shd w:val="clear" w:color="auto" w:fill="auto"/>
            <w:noWrap/>
            <w:vAlign w:val="bottom"/>
          </w:tcPr>
          <w:p w14:paraId="4160E947" w14:textId="797BEBD3" w:rsidR="009C4DB1" w:rsidRPr="009C4DB1" w:rsidRDefault="009C4DB1" w:rsidP="009C4DB1">
            <w:pPr>
              <w:spacing w:before="0" w:after="0"/>
              <w:rPr>
                <w:rFonts w:eastAsia="Times New Roman" w:cs="Times New Roman"/>
                <w:sz w:val="22"/>
              </w:rPr>
            </w:pPr>
            <w:r w:rsidRPr="009C4DB1">
              <w:rPr>
                <w:rFonts w:cs="Times New Roman"/>
                <w:color w:val="000000"/>
                <w:sz w:val="22"/>
              </w:rPr>
              <w:t>c2_39216</w:t>
            </w:r>
          </w:p>
        </w:tc>
        <w:tc>
          <w:tcPr>
            <w:tcW w:w="442" w:type="pct"/>
            <w:tcBorders>
              <w:top w:val="nil"/>
              <w:left w:val="nil"/>
              <w:bottom w:val="nil"/>
              <w:right w:val="nil"/>
            </w:tcBorders>
            <w:shd w:val="clear" w:color="auto" w:fill="auto"/>
            <w:noWrap/>
            <w:vAlign w:val="bottom"/>
          </w:tcPr>
          <w:p w14:paraId="3DE21E96" w14:textId="788CCF07"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2,792,921</w:t>
            </w:r>
          </w:p>
        </w:tc>
        <w:tc>
          <w:tcPr>
            <w:tcW w:w="438" w:type="pct"/>
            <w:tcBorders>
              <w:top w:val="nil"/>
              <w:left w:val="nil"/>
              <w:bottom w:val="nil"/>
              <w:right w:val="nil"/>
            </w:tcBorders>
            <w:shd w:val="clear" w:color="auto" w:fill="auto"/>
            <w:noWrap/>
            <w:vAlign w:val="bottom"/>
          </w:tcPr>
          <w:p w14:paraId="26BC3982" w14:textId="673D20A8" w:rsidR="009C4DB1" w:rsidRPr="009C4DB1" w:rsidRDefault="009C4DB1" w:rsidP="009C4DB1">
            <w:pPr>
              <w:spacing w:before="0" w:after="0"/>
              <w:rPr>
                <w:rFonts w:eastAsia="Times New Roman" w:cs="Times New Roman"/>
                <w:sz w:val="22"/>
              </w:rPr>
            </w:pPr>
            <w:r w:rsidRPr="009C4DB1">
              <w:rPr>
                <w:rFonts w:cs="Times New Roman"/>
                <w:color w:val="000000"/>
                <w:sz w:val="22"/>
              </w:rPr>
              <w:t>c2_19556</w:t>
            </w:r>
          </w:p>
        </w:tc>
        <w:tc>
          <w:tcPr>
            <w:tcW w:w="442" w:type="pct"/>
            <w:tcBorders>
              <w:top w:val="nil"/>
              <w:left w:val="nil"/>
              <w:bottom w:val="nil"/>
              <w:right w:val="nil"/>
            </w:tcBorders>
            <w:shd w:val="clear" w:color="auto" w:fill="auto"/>
            <w:noWrap/>
            <w:vAlign w:val="bottom"/>
          </w:tcPr>
          <w:p w14:paraId="1DF701FA" w14:textId="4CEF39C0"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48,069,790</w:t>
            </w:r>
          </w:p>
        </w:tc>
      </w:tr>
      <w:tr w:rsidR="009C4DB1" w:rsidRPr="009C4DB1" w14:paraId="02ED8D6A" w14:textId="77777777" w:rsidTr="009C4DB1">
        <w:trPr>
          <w:trHeight w:val="285"/>
        </w:trPr>
        <w:tc>
          <w:tcPr>
            <w:tcW w:w="287" w:type="pct"/>
            <w:tcBorders>
              <w:top w:val="nil"/>
              <w:left w:val="nil"/>
              <w:bottom w:val="nil"/>
              <w:right w:val="nil"/>
            </w:tcBorders>
            <w:shd w:val="clear" w:color="auto" w:fill="auto"/>
            <w:noWrap/>
            <w:vAlign w:val="center"/>
          </w:tcPr>
          <w:p w14:paraId="11345508" w14:textId="78F9B7C7" w:rsidR="009C4DB1" w:rsidRPr="009C4DB1" w:rsidRDefault="009C4DB1" w:rsidP="009C4DB1">
            <w:pPr>
              <w:spacing w:before="0" w:after="0"/>
              <w:rPr>
                <w:rFonts w:eastAsia="Times New Roman" w:cs="Times New Roman"/>
                <w:sz w:val="22"/>
              </w:rPr>
            </w:pPr>
            <w:r w:rsidRPr="009C4DB1">
              <w:rPr>
                <w:rFonts w:cs="Times New Roman"/>
                <w:sz w:val="22"/>
              </w:rPr>
              <w:t>ST08</w:t>
            </w:r>
          </w:p>
        </w:tc>
        <w:tc>
          <w:tcPr>
            <w:tcW w:w="249" w:type="pct"/>
            <w:tcBorders>
              <w:top w:val="nil"/>
              <w:left w:val="nil"/>
              <w:bottom w:val="nil"/>
              <w:right w:val="nil"/>
            </w:tcBorders>
            <w:shd w:val="clear" w:color="auto" w:fill="auto"/>
            <w:noWrap/>
            <w:vAlign w:val="center"/>
          </w:tcPr>
          <w:p w14:paraId="1FAEE009" w14:textId="1F0C39DE"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12D581BA" w14:textId="3314B4C5" w:rsidR="009C4DB1" w:rsidRPr="009C4DB1" w:rsidRDefault="009C4DB1" w:rsidP="009C4DB1">
            <w:pPr>
              <w:spacing w:before="0" w:after="0"/>
              <w:jc w:val="right"/>
              <w:rPr>
                <w:rFonts w:eastAsia="Times New Roman" w:cs="Times New Roman"/>
                <w:sz w:val="22"/>
              </w:rPr>
            </w:pPr>
            <w:r w:rsidRPr="009C4DB1">
              <w:rPr>
                <w:rFonts w:cs="Times New Roman"/>
                <w:sz w:val="22"/>
              </w:rPr>
              <w:t>4</w:t>
            </w:r>
          </w:p>
        </w:tc>
        <w:tc>
          <w:tcPr>
            <w:tcW w:w="253" w:type="pct"/>
            <w:tcBorders>
              <w:top w:val="nil"/>
              <w:left w:val="nil"/>
              <w:bottom w:val="nil"/>
              <w:right w:val="nil"/>
            </w:tcBorders>
            <w:shd w:val="clear" w:color="auto" w:fill="auto"/>
            <w:noWrap/>
            <w:vAlign w:val="center"/>
          </w:tcPr>
          <w:p w14:paraId="23DE88D9" w14:textId="3C67A91B" w:rsidR="009C4DB1" w:rsidRPr="009C4DB1" w:rsidRDefault="009C4DB1" w:rsidP="009C4DB1">
            <w:pPr>
              <w:spacing w:before="0" w:after="0"/>
              <w:jc w:val="right"/>
              <w:rPr>
                <w:rFonts w:eastAsia="Times New Roman" w:cs="Times New Roman"/>
                <w:sz w:val="22"/>
              </w:rPr>
            </w:pPr>
            <w:r w:rsidRPr="009C4DB1">
              <w:rPr>
                <w:rFonts w:cs="Times New Roman"/>
                <w:sz w:val="22"/>
              </w:rPr>
              <w:t>2</w:t>
            </w:r>
          </w:p>
        </w:tc>
        <w:tc>
          <w:tcPr>
            <w:tcW w:w="341" w:type="pct"/>
            <w:tcBorders>
              <w:top w:val="nil"/>
              <w:left w:val="nil"/>
              <w:bottom w:val="nil"/>
              <w:right w:val="nil"/>
            </w:tcBorders>
            <w:shd w:val="clear" w:color="auto" w:fill="auto"/>
            <w:noWrap/>
            <w:vAlign w:val="center"/>
          </w:tcPr>
          <w:p w14:paraId="2B34C33A" w14:textId="6FCF4BD8" w:rsidR="009C4DB1" w:rsidRPr="009C4DB1" w:rsidRDefault="009C4DB1" w:rsidP="009C4DB1">
            <w:pPr>
              <w:spacing w:before="0" w:after="0"/>
              <w:jc w:val="right"/>
              <w:rPr>
                <w:rFonts w:eastAsia="Times New Roman" w:cs="Times New Roman"/>
                <w:sz w:val="22"/>
              </w:rPr>
            </w:pPr>
            <w:r w:rsidRPr="009C4DB1">
              <w:rPr>
                <w:rFonts w:cs="Times New Roman"/>
                <w:sz w:val="22"/>
              </w:rPr>
              <w:t>0-4</w:t>
            </w:r>
          </w:p>
        </w:tc>
        <w:tc>
          <w:tcPr>
            <w:tcW w:w="438" w:type="pct"/>
            <w:tcBorders>
              <w:top w:val="nil"/>
              <w:left w:val="nil"/>
              <w:bottom w:val="nil"/>
              <w:right w:val="nil"/>
            </w:tcBorders>
            <w:shd w:val="clear" w:color="auto" w:fill="auto"/>
            <w:noWrap/>
            <w:vAlign w:val="bottom"/>
          </w:tcPr>
          <w:p w14:paraId="22324C1B" w14:textId="5835815D" w:rsidR="009C4DB1" w:rsidRPr="009C4DB1" w:rsidRDefault="009C4DB1" w:rsidP="009C4DB1">
            <w:pPr>
              <w:spacing w:before="0" w:after="0"/>
              <w:rPr>
                <w:rFonts w:eastAsia="Times New Roman" w:cs="Times New Roman"/>
                <w:sz w:val="22"/>
              </w:rPr>
            </w:pPr>
            <w:r w:rsidRPr="009C4DB1">
              <w:rPr>
                <w:rFonts w:cs="Times New Roman"/>
                <w:color w:val="000000"/>
                <w:sz w:val="22"/>
              </w:rPr>
              <w:t>c1_7574</w:t>
            </w:r>
          </w:p>
        </w:tc>
        <w:tc>
          <w:tcPr>
            <w:tcW w:w="442" w:type="pct"/>
            <w:tcBorders>
              <w:top w:val="nil"/>
              <w:left w:val="nil"/>
              <w:bottom w:val="nil"/>
              <w:right w:val="nil"/>
            </w:tcBorders>
            <w:shd w:val="clear" w:color="auto" w:fill="auto"/>
            <w:noWrap/>
            <w:vAlign w:val="bottom"/>
          </w:tcPr>
          <w:p w14:paraId="217913A2" w14:textId="34406575"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117,620</w:t>
            </w:r>
          </w:p>
        </w:tc>
        <w:tc>
          <w:tcPr>
            <w:tcW w:w="438" w:type="pct"/>
            <w:tcBorders>
              <w:top w:val="nil"/>
              <w:left w:val="nil"/>
              <w:bottom w:val="nil"/>
              <w:right w:val="nil"/>
            </w:tcBorders>
            <w:shd w:val="clear" w:color="auto" w:fill="auto"/>
            <w:noWrap/>
            <w:vAlign w:val="bottom"/>
          </w:tcPr>
          <w:p w14:paraId="3CF3024C" w14:textId="000F9952" w:rsidR="009C4DB1" w:rsidRPr="009C4DB1" w:rsidRDefault="009C4DB1" w:rsidP="009C4DB1">
            <w:pPr>
              <w:spacing w:before="0" w:after="0"/>
              <w:rPr>
                <w:rFonts w:eastAsia="Times New Roman" w:cs="Times New Roman"/>
                <w:sz w:val="22"/>
              </w:rPr>
            </w:pPr>
            <w:r w:rsidRPr="009C4DB1">
              <w:rPr>
                <w:rFonts w:cs="Times New Roman"/>
                <w:color w:val="000000"/>
                <w:sz w:val="22"/>
              </w:rPr>
              <w:t>c2_23593</w:t>
            </w:r>
          </w:p>
        </w:tc>
        <w:tc>
          <w:tcPr>
            <w:tcW w:w="442" w:type="pct"/>
            <w:tcBorders>
              <w:top w:val="nil"/>
              <w:left w:val="nil"/>
              <w:bottom w:val="nil"/>
              <w:right w:val="nil"/>
            </w:tcBorders>
            <w:shd w:val="clear" w:color="auto" w:fill="auto"/>
            <w:noWrap/>
            <w:vAlign w:val="bottom"/>
          </w:tcPr>
          <w:p w14:paraId="51ABEC49" w14:textId="62B63550"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635,886</w:t>
            </w:r>
          </w:p>
        </w:tc>
        <w:tc>
          <w:tcPr>
            <w:tcW w:w="438" w:type="pct"/>
            <w:tcBorders>
              <w:top w:val="nil"/>
              <w:left w:val="nil"/>
              <w:bottom w:val="nil"/>
              <w:right w:val="nil"/>
            </w:tcBorders>
            <w:shd w:val="clear" w:color="auto" w:fill="auto"/>
            <w:noWrap/>
            <w:vAlign w:val="bottom"/>
          </w:tcPr>
          <w:p w14:paraId="4B947BB8" w14:textId="583E979C" w:rsidR="009C4DB1" w:rsidRPr="009C4DB1" w:rsidRDefault="009C4DB1" w:rsidP="009C4DB1">
            <w:pPr>
              <w:spacing w:before="0" w:after="0"/>
              <w:rPr>
                <w:rFonts w:eastAsia="Times New Roman" w:cs="Times New Roman"/>
                <w:sz w:val="22"/>
              </w:rPr>
            </w:pPr>
            <w:r w:rsidRPr="009C4DB1">
              <w:rPr>
                <w:rFonts w:cs="Times New Roman"/>
                <w:color w:val="000000"/>
                <w:sz w:val="22"/>
              </w:rPr>
              <w:t>c1_7574</w:t>
            </w:r>
          </w:p>
        </w:tc>
        <w:tc>
          <w:tcPr>
            <w:tcW w:w="442" w:type="pct"/>
            <w:tcBorders>
              <w:top w:val="nil"/>
              <w:left w:val="nil"/>
              <w:bottom w:val="nil"/>
              <w:right w:val="nil"/>
            </w:tcBorders>
            <w:shd w:val="clear" w:color="auto" w:fill="auto"/>
            <w:noWrap/>
            <w:vAlign w:val="bottom"/>
          </w:tcPr>
          <w:p w14:paraId="1A5B1B76" w14:textId="3720A873"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117,620</w:t>
            </w:r>
          </w:p>
        </w:tc>
        <w:tc>
          <w:tcPr>
            <w:tcW w:w="438" w:type="pct"/>
            <w:tcBorders>
              <w:top w:val="nil"/>
              <w:left w:val="nil"/>
              <w:bottom w:val="nil"/>
              <w:right w:val="nil"/>
            </w:tcBorders>
            <w:shd w:val="clear" w:color="auto" w:fill="auto"/>
            <w:noWrap/>
            <w:vAlign w:val="bottom"/>
          </w:tcPr>
          <w:p w14:paraId="34393AA3" w14:textId="4D55688F" w:rsidR="009C4DB1" w:rsidRPr="009C4DB1" w:rsidRDefault="009C4DB1" w:rsidP="009C4DB1">
            <w:pPr>
              <w:spacing w:before="0" w:after="0"/>
              <w:rPr>
                <w:rFonts w:eastAsia="Times New Roman" w:cs="Times New Roman"/>
                <w:sz w:val="22"/>
              </w:rPr>
            </w:pPr>
            <w:r w:rsidRPr="009C4DB1">
              <w:rPr>
                <w:rFonts w:cs="Times New Roman"/>
                <w:color w:val="000000"/>
                <w:sz w:val="22"/>
              </w:rPr>
              <w:t>c2_23600</w:t>
            </w:r>
          </w:p>
        </w:tc>
        <w:tc>
          <w:tcPr>
            <w:tcW w:w="442" w:type="pct"/>
            <w:tcBorders>
              <w:top w:val="nil"/>
              <w:left w:val="nil"/>
              <w:bottom w:val="nil"/>
              <w:right w:val="nil"/>
            </w:tcBorders>
            <w:shd w:val="clear" w:color="auto" w:fill="auto"/>
            <w:noWrap/>
            <w:vAlign w:val="bottom"/>
          </w:tcPr>
          <w:p w14:paraId="128B3E9B" w14:textId="26B9F7A6"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656,192</w:t>
            </w:r>
          </w:p>
        </w:tc>
      </w:tr>
      <w:tr w:rsidR="009C4DB1" w:rsidRPr="009C4DB1" w14:paraId="2DDA2AC5" w14:textId="77777777" w:rsidTr="009C4DB1">
        <w:trPr>
          <w:trHeight w:val="285"/>
        </w:trPr>
        <w:tc>
          <w:tcPr>
            <w:tcW w:w="287" w:type="pct"/>
            <w:tcBorders>
              <w:top w:val="nil"/>
              <w:left w:val="nil"/>
              <w:bottom w:val="nil"/>
              <w:right w:val="nil"/>
            </w:tcBorders>
            <w:shd w:val="clear" w:color="auto" w:fill="auto"/>
            <w:noWrap/>
            <w:vAlign w:val="center"/>
          </w:tcPr>
          <w:p w14:paraId="6E56CB76" w14:textId="7E9D91E7" w:rsidR="009C4DB1" w:rsidRPr="009C4DB1" w:rsidRDefault="009C4DB1" w:rsidP="009C4DB1">
            <w:pPr>
              <w:spacing w:before="0" w:after="0"/>
              <w:rPr>
                <w:rFonts w:eastAsia="Times New Roman" w:cs="Times New Roman"/>
                <w:sz w:val="22"/>
              </w:rPr>
            </w:pPr>
            <w:r w:rsidRPr="009C4DB1">
              <w:rPr>
                <w:rFonts w:cs="Times New Roman"/>
                <w:sz w:val="22"/>
              </w:rPr>
              <w:t>NS06</w:t>
            </w:r>
          </w:p>
        </w:tc>
        <w:tc>
          <w:tcPr>
            <w:tcW w:w="249" w:type="pct"/>
            <w:tcBorders>
              <w:top w:val="nil"/>
              <w:left w:val="nil"/>
              <w:bottom w:val="nil"/>
              <w:right w:val="nil"/>
            </w:tcBorders>
            <w:shd w:val="clear" w:color="auto" w:fill="auto"/>
            <w:noWrap/>
            <w:vAlign w:val="center"/>
          </w:tcPr>
          <w:p w14:paraId="12C8514D" w14:textId="7DF3559B"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29E3C2E0" w14:textId="7B2823E6"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253" w:type="pct"/>
            <w:tcBorders>
              <w:top w:val="nil"/>
              <w:left w:val="nil"/>
              <w:bottom w:val="nil"/>
              <w:right w:val="nil"/>
            </w:tcBorders>
            <w:shd w:val="clear" w:color="auto" w:fill="auto"/>
            <w:noWrap/>
            <w:vAlign w:val="center"/>
          </w:tcPr>
          <w:p w14:paraId="21B7E54B" w14:textId="4DF633DA" w:rsidR="009C4DB1" w:rsidRPr="009C4DB1" w:rsidRDefault="009C4DB1" w:rsidP="009C4DB1">
            <w:pPr>
              <w:spacing w:before="0" w:after="0"/>
              <w:jc w:val="right"/>
              <w:rPr>
                <w:rFonts w:eastAsia="Times New Roman" w:cs="Times New Roman"/>
                <w:sz w:val="22"/>
              </w:rPr>
            </w:pPr>
            <w:r w:rsidRPr="009C4DB1">
              <w:rPr>
                <w:rFonts w:cs="Times New Roman"/>
                <w:sz w:val="22"/>
              </w:rPr>
              <w:t>0</w:t>
            </w:r>
          </w:p>
        </w:tc>
        <w:tc>
          <w:tcPr>
            <w:tcW w:w="341" w:type="pct"/>
            <w:tcBorders>
              <w:top w:val="nil"/>
              <w:left w:val="nil"/>
              <w:bottom w:val="nil"/>
              <w:right w:val="nil"/>
            </w:tcBorders>
            <w:shd w:val="clear" w:color="auto" w:fill="auto"/>
            <w:noWrap/>
            <w:vAlign w:val="center"/>
          </w:tcPr>
          <w:p w14:paraId="26E42086" w14:textId="7930116D" w:rsidR="009C4DB1" w:rsidRPr="009C4DB1" w:rsidRDefault="009C4DB1" w:rsidP="009C4DB1">
            <w:pPr>
              <w:spacing w:before="0" w:after="0"/>
              <w:jc w:val="right"/>
              <w:rPr>
                <w:rFonts w:eastAsia="Times New Roman" w:cs="Times New Roman"/>
                <w:sz w:val="22"/>
              </w:rPr>
            </w:pPr>
            <w:r w:rsidRPr="009C4DB1">
              <w:rPr>
                <w:rFonts w:cs="Times New Roman"/>
                <w:sz w:val="22"/>
              </w:rPr>
              <w:t>0-52</w:t>
            </w:r>
          </w:p>
        </w:tc>
        <w:tc>
          <w:tcPr>
            <w:tcW w:w="438" w:type="pct"/>
            <w:tcBorders>
              <w:top w:val="nil"/>
              <w:left w:val="nil"/>
              <w:bottom w:val="nil"/>
              <w:right w:val="nil"/>
            </w:tcBorders>
            <w:shd w:val="clear" w:color="auto" w:fill="auto"/>
            <w:noWrap/>
            <w:vAlign w:val="bottom"/>
          </w:tcPr>
          <w:p w14:paraId="18C089F3" w14:textId="7066E463"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15B068F9" w14:textId="08F29578"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2BB7CFD5" w14:textId="0B28A04A"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45ACDAC5" w14:textId="4C73568A"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1351A0D8" w14:textId="000ECF04"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3D9439D0" w14:textId="4703B84D"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7A7AB501" w14:textId="58F146B2" w:rsidR="009C4DB1" w:rsidRPr="009C4DB1" w:rsidRDefault="009C4DB1" w:rsidP="009C4DB1">
            <w:pPr>
              <w:spacing w:before="0" w:after="0"/>
              <w:rPr>
                <w:rFonts w:eastAsia="Times New Roman" w:cs="Times New Roman"/>
                <w:sz w:val="22"/>
              </w:rPr>
            </w:pPr>
            <w:r w:rsidRPr="009C4DB1">
              <w:rPr>
                <w:rFonts w:cs="Times New Roman"/>
                <w:color w:val="000000"/>
                <w:sz w:val="22"/>
              </w:rPr>
              <w:t>c2_55008</w:t>
            </w:r>
          </w:p>
        </w:tc>
        <w:tc>
          <w:tcPr>
            <w:tcW w:w="442" w:type="pct"/>
            <w:tcBorders>
              <w:top w:val="nil"/>
              <w:left w:val="nil"/>
              <w:bottom w:val="nil"/>
              <w:right w:val="nil"/>
            </w:tcBorders>
            <w:shd w:val="clear" w:color="auto" w:fill="auto"/>
            <w:noWrap/>
            <w:vAlign w:val="bottom"/>
          </w:tcPr>
          <w:p w14:paraId="507EDC67" w14:textId="74C246E6"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12,994,277</w:t>
            </w:r>
          </w:p>
        </w:tc>
      </w:tr>
      <w:tr w:rsidR="009C4DB1" w:rsidRPr="009C4DB1" w14:paraId="7E99ADE7" w14:textId="77777777" w:rsidTr="009C4DB1">
        <w:trPr>
          <w:trHeight w:val="285"/>
        </w:trPr>
        <w:tc>
          <w:tcPr>
            <w:tcW w:w="287" w:type="pct"/>
            <w:tcBorders>
              <w:top w:val="nil"/>
              <w:left w:val="nil"/>
              <w:bottom w:val="nil"/>
              <w:right w:val="nil"/>
            </w:tcBorders>
            <w:shd w:val="clear" w:color="auto" w:fill="auto"/>
            <w:noWrap/>
            <w:vAlign w:val="center"/>
          </w:tcPr>
          <w:p w14:paraId="25A788C2" w14:textId="44197DA1" w:rsidR="009C4DB1" w:rsidRPr="009C4DB1" w:rsidRDefault="009C4DB1" w:rsidP="009C4DB1">
            <w:pPr>
              <w:spacing w:before="0" w:after="0"/>
              <w:rPr>
                <w:rFonts w:eastAsia="Times New Roman" w:cs="Times New Roman"/>
                <w:sz w:val="22"/>
              </w:rPr>
            </w:pPr>
            <w:r w:rsidRPr="009C4DB1">
              <w:rPr>
                <w:rFonts w:cs="Times New Roman"/>
                <w:sz w:val="22"/>
              </w:rPr>
              <w:t>NS08</w:t>
            </w:r>
          </w:p>
        </w:tc>
        <w:tc>
          <w:tcPr>
            <w:tcW w:w="249" w:type="pct"/>
            <w:tcBorders>
              <w:top w:val="nil"/>
              <w:left w:val="nil"/>
              <w:bottom w:val="nil"/>
              <w:right w:val="nil"/>
            </w:tcBorders>
            <w:shd w:val="clear" w:color="auto" w:fill="auto"/>
            <w:noWrap/>
            <w:vAlign w:val="center"/>
          </w:tcPr>
          <w:p w14:paraId="27362F01" w14:textId="20F56D38"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64B5F980" w14:textId="026BCE1F"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nil"/>
              <w:left w:val="nil"/>
              <w:bottom w:val="nil"/>
              <w:right w:val="nil"/>
            </w:tcBorders>
            <w:shd w:val="clear" w:color="auto" w:fill="auto"/>
            <w:noWrap/>
            <w:vAlign w:val="center"/>
          </w:tcPr>
          <w:p w14:paraId="34318FEC" w14:textId="7CCF2764" w:rsidR="009C4DB1" w:rsidRPr="009C4DB1" w:rsidRDefault="009C4DB1" w:rsidP="009C4DB1">
            <w:pPr>
              <w:spacing w:before="0" w:after="0"/>
              <w:jc w:val="right"/>
              <w:rPr>
                <w:rFonts w:eastAsia="Times New Roman" w:cs="Times New Roman"/>
                <w:sz w:val="22"/>
              </w:rPr>
            </w:pPr>
            <w:r w:rsidRPr="009C4DB1">
              <w:rPr>
                <w:rFonts w:cs="Times New Roman"/>
                <w:sz w:val="22"/>
              </w:rPr>
              <w:t>26</w:t>
            </w:r>
          </w:p>
        </w:tc>
        <w:tc>
          <w:tcPr>
            <w:tcW w:w="341" w:type="pct"/>
            <w:tcBorders>
              <w:top w:val="nil"/>
              <w:left w:val="nil"/>
              <w:bottom w:val="nil"/>
              <w:right w:val="nil"/>
            </w:tcBorders>
            <w:shd w:val="clear" w:color="auto" w:fill="auto"/>
            <w:noWrap/>
            <w:vAlign w:val="center"/>
          </w:tcPr>
          <w:p w14:paraId="6C6B2434" w14:textId="32272702" w:rsidR="009C4DB1" w:rsidRPr="009C4DB1" w:rsidRDefault="009C4DB1" w:rsidP="009C4DB1">
            <w:pPr>
              <w:spacing w:before="0" w:after="0"/>
              <w:jc w:val="right"/>
              <w:rPr>
                <w:rFonts w:eastAsia="Times New Roman" w:cs="Times New Roman"/>
                <w:sz w:val="22"/>
              </w:rPr>
            </w:pPr>
            <w:r w:rsidRPr="009C4DB1">
              <w:rPr>
                <w:rFonts w:cs="Times New Roman"/>
                <w:sz w:val="22"/>
              </w:rPr>
              <w:t>12-32</w:t>
            </w:r>
          </w:p>
        </w:tc>
        <w:tc>
          <w:tcPr>
            <w:tcW w:w="438" w:type="pct"/>
            <w:tcBorders>
              <w:top w:val="nil"/>
              <w:left w:val="nil"/>
              <w:bottom w:val="nil"/>
              <w:right w:val="nil"/>
            </w:tcBorders>
            <w:shd w:val="clear" w:color="auto" w:fill="auto"/>
            <w:noWrap/>
            <w:vAlign w:val="bottom"/>
          </w:tcPr>
          <w:p w14:paraId="6558C611" w14:textId="21D8B9FA" w:rsidR="009C4DB1" w:rsidRPr="009C4DB1" w:rsidRDefault="009C4DB1" w:rsidP="009C4DB1">
            <w:pPr>
              <w:spacing w:before="0" w:after="0"/>
              <w:rPr>
                <w:rFonts w:eastAsia="Times New Roman" w:cs="Times New Roman"/>
                <w:sz w:val="22"/>
              </w:rPr>
            </w:pPr>
            <w:r w:rsidRPr="009C4DB1">
              <w:rPr>
                <w:rFonts w:cs="Times New Roman"/>
                <w:color w:val="000000"/>
                <w:sz w:val="22"/>
              </w:rPr>
              <w:t>c2_11829</w:t>
            </w:r>
          </w:p>
        </w:tc>
        <w:tc>
          <w:tcPr>
            <w:tcW w:w="442" w:type="pct"/>
            <w:tcBorders>
              <w:top w:val="nil"/>
              <w:left w:val="nil"/>
              <w:bottom w:val="nil"/>
              <w:right w:val="nil"/>
            </w:tcBorders>
            <w:shd w:val="clear" w:color="auto" w:fill="auto"/>
            <w:noWrap/>
            <w:vAlign w:val="bottom"/>
          </w:tcPr>
          <w:p w14:paraId="105D271C" w14:textId="5C26D918"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4,041,510</w:t>
            </w:r>
          </w:p>
        </w:tc>
        <w:tc>
          <w:tcPr>
            <w:tcW w:w="438" w:type="pct"/>
            <w:tcBorders>
              <w:top w:val="nil"/>
              <w:left w:val="nil"/>
              <w:bottom w:val="nil"/>
              <w:right w:val="nil"/>
            </w:tcBorders>
            <w:shd w:val="clear" w:color="auto" w:fill="auto"/>
            <w:noWrap/>
            <w:vAlign w:val="bottom"/>
          </w:tcPr>
          <w:p w14:paraId="60B21D3C" w14:textId="3B7074D7" w:rsidR="009C4DB1" w:rsidRPr="009C4DB1" w:rsidRDefault="009C4DB1" w:rsidP="009C4DB1">
            <w:pPr>
              <w:spacing w:before="0" w:after="0"/>
              <w:rPr>
                <w:rFonts w:eastAsia="Times New Roman" w:cs="Times New Roman"/>
                <w:sz w:val="22"/>
              </w:rPr>
            </w:pPr>
            <w:r w:rsidRPr="009C4DB1">
              <w:rPr>
                <w:rFonts w:cs="Times New Roman"/>
                <w:color w:val="000000"/>
                <w:sz w:val="22"/>
              </w:rPr>
              <w:t>c2_22986</w:t>
            </w:r>
          </w:p>
        </w:tc>
        <w:tc>
          <w:tcPr>
            <w:tcW w:w="442" w:type="pct"/>
            <w:tcBorders>
              <w:top w:val="nil"/>
              <w:left w:val="nil"/>
              <w:bottom w:val="nil"/>
              <w:right w:val="nil"/>
            </w:tcBorders>
            <w:shd w:val="clear" w:color="auto" w:fill="auto"/>
            <w:noWrap/>
            <w:vAlign w:val="bottom"/>
          </w:tcPr>
          <w:p w14:paraId="2C186C40" w14:textId="59634B27"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4,279,075</w:t>
            </w:r>
          </w:p>
        </w:tc>
        <w:tc>
          <w:tcPr>
            <w:tcW w:w="438" w:type="pct"/>
            <w:tcBorders>
              <w:top w:val="nil"/>
              <w:left w:val="nil"/>
              <w:bottom w:val="nil"/>
              <w:right w:val="nil"/>
            </w:tcBorders>
            <w:shd w:val="clear" w:color="auto" w:fill="auto"/>
            <w:noWrap/>
            <w:vAlign w:val="bottom"/>
          </w:tcPr>
          <w:p w14:paraId="3FFDAAD7" w14:textId="2784A3DF" w:rsidR="009C4DB1" w:rsidRPr="009C4DB1" w:rsidRDefault="009C4DB1" w:rsidP="009C4DB1">
            <w:pPr>
              <w:spacing w:before="0" w:after="0"/>
              <w:rPr>
                <w:rFonts w:eastAsia="Times New Roman" w:cs="Times New Roman"/>
                <w:sz w:val="22"/>
              </w:rPr>
            </w:pPr>
            <w:r w:rsidRPr="009C4DB1">
              <w:rPr>
                <w:rFonts w:cs="Times New Roman"/>
                <w:color w:val="000000"/>
                <w:sz w:val="22"/>
              </w:rPr>
              <w:t>c2_52084</w:t>
            </w:r>
          </w:p>
        </w:tc>
        <w:tc>
          <w:tcPr>
            <w:tcW w:w="442" w:type="pct"/>
            <w:tcBorders>
              <w:top w:val="nil"/>
              <w:left w:val="nil"/>
              <w:bottom w:val="nil"/>
              <w:right w:val="nil"/>
            </w:tcBorders>
            <w:shd w:val="clear" w:color="auto" w:fill="auto"/>
            <w:noWrap/>
            <w:vAlign w:val="bottom"/>
          </w:tcPr>
          <w:p w14:paraId="018FE0E9" w14:textId="5147046A"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1,902,218</w:t>
            </w:r>
          </w:p>
        </w:tc>
        <w:tc>
          <w:tcPr>
            <w:tcW w:w="438" w:type="pct"/>
            <w:tcBorders>
              <w:top w:val="nil"/>
              <w:left w:val="nil"/>
              <w:bottom w:val="nil"/>
              <w:right w:val="nil"/>
            </w:tcBorders>
            <w:shd w:val="clear" w:color="auto" w:fill="auto"/>
            <w:noWrap/>
            <w:vAlign w:val="bottom"/>
          </w:tcPr>
          <w:p w14:paraId="07B40637" w14:textId="0EF46843" w:rsidR="009C4DB1" w:rsidRPr="009C4DB1" w:rsidRDefault="009C4DB1" w:rsidP="009C4DB1">
            <w:pPr>
              <w:spacing w:before="0" w:after="0"/>
              <w:rPr>
                <w:rFonts w:eastAsia="Times New Roman" w:cs="Times New Roman"/>
                <w:sz w:val="22"/>
              </w:rPr>
            </w:pPr>
            <w:r w:rsidRPr="009C4DB1">
              <w:rPr>
                <w:rFonts w:cs="Times New Roman"/>
                <w:color w:val="000000"/>
                <w:sz w:val="22"/>
              </w:rPr>
              <w:t>c1_14801</w:t>
            </w:r>
          </w:p>
        </w:tc>
        <w:tc>
          <w:tcPr>
            <w:tcW w:w="442" w:type="pct"/>
            <w:tcBorders>
              <w:top w:val="nil"/>
              <w:left w:val="nil"/>
              <w:bottom w:val="nil"/>
              <w:right w:val="nil"/>
            </w:tcBorders>
            <w:shd w:val="clear" w:color="auto" w:fill="auto"/>
            <w:noWrap/>
            <w:vAlign w:val="bottom"/>
          </w:tcPr>
          <w:p w14:paraId="205F2EF8" w14:textId="2C8129E8"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5,053,838</w:t>
            </w:r>
          </w:p>
        </w:tc>
      </w:tr>
      <w:tr w:rsidR="009C4DB1" w:rsidRPr="009C4DB1" w14:paraId="5E91227F" w14:textId="77777777" w:rsidTr="009C4DB1">
        <w:trPr>
          <w:trHeight w:val="285"/>
        </w:trPr>
        <w:tc>
          <w:tcPr>
            <w:tcW w:w="287" w:type="pct"/>
            <w:tcBorders>
              <w:top w:val="nil"/>
              <w:left w:val="nil"/>
              <w:bottom w:val="nil"/>
              <w:right w:val="nil"/>
            </w:tcBorders>
            <w:shd w:val="clear" w:color="auto" w:fill="auto"/>
            <w:noWrap/>
            <w:vAlign w:val="center"/>
          </w:tcPr>
          <w:p w14:paraId="68B17C40" w14:textId="23105610" w:rsidR="009C4DB1" w:rsidRPr="009C4DB1" w:rsidRDefault="009C4DB1" w:rsidP="009C4DB1">
            <w:pPr>
              <w:spacing w:before="0" w:after="0"/>
              <w:rPr>
                <w:rFonts w:eastAsia="Times New Roman" w:cs="Times New Roman"/>
                <w:sz w:val="22"/>
              </w:rPr>
            </w:pPr>
            <w:r w:rsidRPr="009C4DB1">
              <w:rPr>
                <w:rFonts w:cs="Times New Roman"/>
                <w:sz w:val="22"/>
              </w:rPr>
              <w:t>NI06</w:t>
            </w:r>
          </w:p>
        </w:tc>
        <w:tc>
          <w:tcPr>
            <w:tcW w:w="249" w:type="pct"/>
            <w:tcBorders>
              <w:top w:val="nil"/>
              <w:left w:val="nil"/>
              <w:bottom w:val="nil"/>
              <w:right w:val="nil"/>
            </w:tcBorders>
            <w:shd w:val="clear" w:color="auto" w:fill="auto"/>
            <w:noWrap/>
            <w:vAlign w:val="center"/>
          </w:tcPr>
          <w:p w14:paraId="7BF8991C" w14:textId="44C27197"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0B16BCAA" w14:textId="728C7629"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253" w:type="pct"/>
            <w:tcBorders>
              <w:top w:val="nil"/>
              <w:left w:val="nil"/>
              <w:bottom w:val="nil"/>
              <w:right w:val="nil"/>
            </w:tcBorders>
            <w:shd w:val="clear" w:color="auto" w:fill="auto"/>
            <w:noWrap/>
            <w:vAlign w:val="center"/>
          </w:tcPr>
          <w:p w14:paraId="0250720B" w14:textId="119DE79A" w:rsidR="009C4DB1" w:rsidRPr="009C4DB1" w:rsidRDefault="009C4DB1" w:rsidP="009C4DB1">
            <w:pPr>
              <w:spacing w:before="0" w:after="0"/>
              <w:jc w:val="right"/>
              <w:rPr>
                <w:rFonts w:eastAsia="Times New Roman" w:cs="Times New Roman"/>
                <w:sz w:val="22"/>
              </w:rPr>
            </w:pPr>
            <w:r w:rsidRPr="009C4DB1">
              <w:rPr>
                <w:rFonts w:cs="Times New Roman"/>
                <w:sz w:val="22"/>
              </w:rPr>
              <w:t>0</w:t>
            </w:r>
          </w:p>
        </w:tc>
        <w:tc>
          <w:tcPr>
            <w:tcW w:w="341" w:type="pct"/>
            <w:tcBorders>
              <w:top w:val="nil"/>
              <w:left w:val="nil"/>
              <w:bottom w:val="nil"/>
              <w:right w:val="nil"/>
            </w:tcBorders>
            <w:shd w:val="clear" w:color="auto" w:fill="auto"/>
            <w:noWrap/>
            <w:vAlign w:val="center"/>
          </w:tcPr>
          <w:p w14:paraId="6333D0E2" w14:textId="71CAB737" w:rsidR="009C4DB1" w:rsidRPr="009C4DB1" w:rsidRDefault="009C4DB1" w:rsidP="009C4DB1">
            <w:pPr>
              <w:spacing w:before="0" w:after="0"/>
              <w:jc w:val="right"/>
              <w:rPr>
                <w:rFonts w:eastAsia="Times New Roman" w:cs="Times New Roman"/>
                <w:sz w:val="22"/>
              </w:rPr>
            </w:pPr>
            <w:r w:rsidRPr="009C4DB1">
              <w:rPr>
                <w:rFonts w:cs="Times New Roman"/>
                <w:sz w:val="22"/>
              </w:rPr>
              <w:t>0-69</w:t>
            </w:r>
          </w:p>
        </w:tc>
        <w:tc>
          <w:tcPr>
            <w:tcW w:w="438" w:type="pct"/>
            <w:tcBorders>
              <w:top w:val="nil"/>
              <w:left w:val="nil"/>
              <w:bottom w:val="nil"/>
              <w:right w:val="nil"/>
            </w:tcBorders>
            <w:shd w:val="clear" w:color="auto" w:fill="auto"/>
            <w:noWrap/>
            <w:vAlign w:val="bottom"/>
          </w:tcPr>
          <w:p w14:paraId="55E1537B" w14:textId="0584F9D4"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5170218E" w14:textId="6BB4A527"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55C426F7" w14:textId="1BEE6905"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6117BE86" w14:textId="45DB1C92"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66F510FD" w14:textId="7E5400E5"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6299B2D8" w14:textId="1E903DC0"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3D6EE8C1" w14:textId="724392EE" w:rsidR="009C4DB1" w:rsidRPr="009C4DB1" w:rsidRDefault="009C4DB1" w:rsidP="009C4DB1">
            <w:pPr>
              <w:spacing w:before="0" w:after="0"/>
              <w:rPr>
                <w:rFonts w:eastAsia="Times New Roman" w:cs="Times New Roman"/>
                <w:sz w:val="22"/>
              </w:rPr>
            </w:pPr>
            <w:r w:rsidRPr="009C4DB1">
              <w:rPr>
                <w:rFonts w:cs="Times New Roman"/>
                <w:color w:val="000000"/>
                <w:sz w:val="22"/>
              </w:rPr>
              <w:t>c2_2721</w:t>
            </w:r>
          </w:p>
        </w:tc>
        <w:tc>
          <w:tcPr>
            <w:tcW w:w="442" w:type="pct"/>
            <w:tcBorders>
              <w:top w:val="nil"/>
              <w:left w:val="nil"/>
              <w:bottom w:val="nil"/>
              <w:right w:val="nil"/>
            </w:tcBorders>
            <w:shd w:val="clear" w:color="auto" w:fill="auto"/>
            <w:noWrap/>
            <w:vAlign w:val="bottom"/>
          </w:tcPr>
          <w:p w14:paraId="62E3F73F" w14:textId="1E9DABE5"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58,197,448</w:t>
            </w:r>
          </w:p>
        </w:tc>
      </w:tr>
      <w:tr w:rsidR="009C4DB1" w:rsidRPr="009C4DB1" w14:paraId="75C84E7E" w14:textId="77777777" w:rsidTr="009C4DB1">
        <w:trPr>
          <w:trHeight w:val="285"/>
        </w:trPr>
        <w:tc>
          <w:tcPr>
            <w:tcW w:w="287" w:type="pct"/>
            <w:tcBorders>
              <w:top w:val="nil"/>
              <w:left w:val="nil"/>
              <w:bottom w:val="nil"/>
              <w:right w:val="nil"/>
            </w:tcBorders>
            <w:shd w:val="clear" w:color="auto" w:fill="auto"/>
            <w:noWrap/>
            <w:vAlign w:val="center"/>
          </w:tcPr>
          <w:p w14:paraId="00E55096" w14:textId="08E3A2A2" w:rsidR="009C4DB1" w:rsidRPr="009C4DB1" w:rsidRDefault="009C4DB1" w:rsidP="009C4DB1">
            <w:pPr>
              <w:spacing w:before="0" w:after="0"/>
              <w:rPr>
                <w:rFonts w:eastAsia="Times New Roman" w:cs="Times New Roman"/>
                <w:sz w:val="22"/>
              </w:rPr>
            </w:pPr>
            <w:r w:rsidRPr="009C4DB1">
              <w:rPr>
                <w:rFonts w:cs="Times New Roman"/>
                <w:sz w:val="22"/>
              </w:rPr>
              <w:t>NI07</w:t>
            </w:r>
          </w:p>
        </w:tc>
        <w:tc>
          <w:tcPr>
            <w:tcW w:w="249" w:type="pct"/>
            <w:tcBorders>
              <w:top w:val="nil"/>
              <w:left w:val="nil"/>
              <w:bottom w:val="nil"/>
              <w:right w:val="nil"/>
            </w:tcBorders>
            <w:shd w:val="clear" w:color="auto" w:fill="auto"/>
            <w:noWrap/>
            <w:vAlign w:val="center"/>
          </w:tcPr>
          <w:p w14:paraId="785133ED" w14:textId="1FE2D8D3"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nil"/>
              <w:right w:val="nil"/>
            </w:tcBorders>
            <w:shd w:val="clear" w:color="auto" w:fill="auto"/>
            <w:noWrap/>
            <w:vAlign w:val="center"/>
          </w:tcPr>
          <w:p w14:paraId="5E41F618" w14:textId="5CA4E46D"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253" w:type="pct"/>
            <w:tcBorders>
              <w:top w:val="nil"/>
              <w:left w:val="nil"/>
              <w:bottom w:val="nil"/>
              <w:right w:val="nil"/>
            </w:tcBorders>
            <w:shd w:val="clear" w:color="auto" w:fill="auto"/>
            <w:noWrap/>
            <w:vAlign w:val="center"/>
          </w:tcPr>
          <w:p w14:paraId="238AEAC9" w14:textId="3CDC1844" w:rsidR="009C4DB1" w:rsidRPr="009C4DB1" w:rsidRDefault="009C4DB1" w:rsidP="009C4DB1">
            <w:pPr>
              <w:spacing w:before="0" w:after="0"/>
              <w:jc w:val="right"/>
              <w:rPr>
                <w:rFonts w:eastAsia="Times New Roman" w:cs="Times New Roman"/>
                <w:sz w:val="22"/>
              </w:rPr>
            </w:pPr>
            <w:r w:rsidRPr="009C4DB1">
              <w:rPr>
                <w:rFonts w:cs="Times New Roman"/>
                <w:sz w:val="22"/>
              </w:rPr>
              <w:t>0</w:t>
            </w:r>
          </w:p>
        </w:tc>
        <w:tc>
          <w:tcPr>
            <w:tcW w:w="341" w:type="pct"/>
            <w:tcBorders>
              <w:top w:val="nil"/>
              <w:left w:val="nil"/>
              <w:bottom w:val="nil"/>
              <w:right w:val="nil"/>
            </w:tcBorders>
            <w:shd w:val="clear" w:color="auto" w:fill="auto"/>
            <w:noWrap/>
            <w:vAlign w:val="center"/>
          </w:tcPr>
          <w:p w14:paraId="235DE25C" w14:textId="629BCD68" w:rsidR="009C4DB1" w:rsidRPr="009C4DB1" w:rsidRDefault="009C4DB1" w:rsidP="009C4DB1">
            <w:pPr>
              <w:spacing w:before="0" w:after="0"/>
              <w:jc w:val="right"/>
              <w:rPr>
                <w:rFonts w:eastAsia="Times New Roman" w:cs="Times New Roman"/>
                <w:sz w:val="22"/>
              </w:rPr>
            </w:pPr>
            <w:r w:rsidRPr="009C4DB1">
              <w:rPr>
                <w:rFonts w:cs="Times New Roman"/>
                <w:sz w:val="22"/>
              </w:rPr>
              <w:t>0-8</w:t>
            </w:r>
          </w:p>
        </w:tc>
        <w:tc>
          <w:tcPr>
            <w:tcW w:w="438" w:type="pct"/>
            <w:tcBorders>
              <w:top w:val="nil"/>
              <w:left w:val="nil"/>
              <w:bottom w:val="nil"/>
              <w:right w:val="nil"/>
            </w:tcBorders>
            <w:shd w:val="clear" w:color="auto" w:fill="auto"/>
            <w:noWrap/>
            <w:vAlign w:val="bottom"/>
          </w:tcPr>
          <w:p w14:paraId="63C1A5E2" w14:textId="3606B583"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4FD88F97" w14:textId="0091929C"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420986A5" w14:textId="3727E446"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027F4C46" w14:textId="2B1BCAE7"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689DD538" w14:textId="13F9D782" w:rsidR="009C4DB1" w:rsidRPr="009C4DB1" w:rsidRDefault="009C4DB1" w:rsidP="009C4DB1">
            <w:pPr>
              <w:spacing w:before="0" w:after="0"/>
              <w:rPr>
                <w:rFonts w:eastAsia="Times New Roman" w:cs="Times New Roman"/>
                <w:sz w:val="22"/>
              </w:rPr>
            </w:pPr>
            <w:r w:rsidRPr="009C4DB1">
              <w:rPr>
                <w:rFonts w:cs="Times New Roman"/>
                <w:color w:val="000000"/>
                <w:sz w:val="22"/>
              </w:rPr>
              <w:t>c2_51460</w:t>
            </w:r>
          </w:p>
        </w:tc>
        <w:tc>
          <w:tcPr>
            <w:tcW w:w="442" w:type="pct"/>
            <w:tcBorders>
              <w:top w:val="nil"/>
              <w:left w:val="nil"/>
              <w:bottom w:val="nil"/>
              <w:right w:val="nil"/>
            </w:tcBorders>
            <w:shd w:val="clear" w:color="auto" w:fill="auto"/>
            <w:noWrap/>
            <w:vAlign w:val="bottom"/>
          </w:tcPr>
          <w:p w14:paraId="0A09C39B" w14:textId="16FD9C12"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151,047</w:t>
            </w:r>
          </w:p>
        </w:tc>
        <w:tc>
          <w:tcPr>
            <w:tcW w:w="438" w:type="pct"/>
            <w:tcBorders>
              <w:top w:val="nil"/>
              <w:left w:val="nil"/>
              <w:bottom w:val="nil"/>
              <w:right w:val="nil"/>
            </w:tcBorders>
            <w:shd w:val="clear" w:color="auto" w:fill="auto"/>
            <w:noWrap/>
            <w:vAlign w:val="bottom"/>
          </w:tcPr>
          <w:p w14:paraId="33A1B7E6" w14:textId="493F658E" w:rsidR="009C4DB1" w:rsidRPr="009C4DB1" w:rsidRDefault="009C4DB1" w:rsidP="009C4DB1">
            <w:pPr>
              <w:spacing w:before="0" w:after="0"/>
              <w:rPr>
                <w:rFonts w:eastAsia="Times New Roman" w:cs="Times New Roman"/>
                <w:sz w:val="22"/>
              </w:rPr>
            </w:pPr>
            <w:r w:rsidRPr="009C4DB1">
              <w:rPr>
                <w:rFonts w:cs="Times New Roman"/>
                <w:color w:val="000000"/>
                <w:sz w:val="22"/>
              </w:rPr>
              <w:t>c2_6906</w:t>
            </w:r>
          </w:p>
        </w:tc>
        <w:tc>
          <w:tcPr>
            <w:tcW w:w="442" w:type="pct"/>
            <w:tcBorders>
              <w:top w:val="nil"/>
              <w:left w:val="nil"/>
              <w:bottom w:val="nil"/>
              <w:right w:val="nil"/>
            </w:tcBorders>
            <w:shd w:val="clear" w:color="auto" w:fill="auto"/>
            <w:noWrap/>
            <w:vAlign w:val="bottom"/>
          </w:tcPr>
          <w:p w14:paraId="5E18BAEF" w14:textId="1A5911B8"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1,606,674</w:t>
            </w:r>
          </w:p>
        </w:tc>
      </w:tr>
      <w:tr w:rsidR="009C4DB1" w:rsidRPr="009C4DB1" w14:paraId="7E912ED4" w14:textId="77777777" w:rsidTr="000B2D55">
        <w:trPr>
          <w:trHeight w:val="285"/>
        </w:trPr>
        <w:tc>
          <w:tcPr>
            <w:tcW w:w="287" w:type="pct"/>
            <w:tcBorders>
              <w:top w:val="nil"/>
              <w:left w:val="nil"/>
              <w:right w:val="nil"/>
            </w:tcBorders>
            <w:shd w:val="clear" w:color="auto" w:fill="auto"/>
            <w:noWrap/>
            <w:vAlign w:val="center"/>
          </w:tcPr>
          <w:p w14:paraId="207838A7" w14:textId="19229367" w:rsidR="009C4DB1" w:rsidRPr="009C4DB1" w:rsidRDefault="009C4DB1" w:rsidP="009C4DB1">
            <w:pPr>
              <w:spacing w:before="0" w:after="0"/>
              <w:rPr>
                <w:rFonts w:eastAsia="Times New Roman" w:cs="Times New Roman"/>
                <w:sz w:val="22"/>
              </w:rPr>
            </w:pPr>
          </w:p>
        </w:tc>
        <w:tc>
          <w:tcPr>
            <w:tcW w:w="249" w:type="pct"/>
            <w:tcBorders>
              <w:top w:val="nil"/>
              <w:left w:val="nil"/>
              <w:right w:val="nil"/>
            </w:tcBorders>
            <w:shd w:val="clear" w:color="auto" w:fill="auto"/>
            <w:noWrap/>
            <w:vAlign w:val="center"/>
          </w:tcPr>
          <w:p w14:paraId="3F222254" w14:textId="0E23ED6B" w:rsidR="009C4DB1" w:rsidRPr="009C4DB1" w:rsidRDefault="009C4DB1" w:rsidP="009C4DB1">
            <w:pPr>
              <w:spacing w:before="0" w:after="0"/>
              <w:jc w:val="right"/>
              <w:rPr>
                <w:rFonts w:eastAsia="Times New Roman" w:cs="Times New Roman"/>
                <w:sz w:val="22"/>
              </w:rPr>
            </w:pPr>
            <w:r w:rsidRPr="009C4DB1">
              <w:rPr>
                <w:rFonts w:cs="Times New Roman"/>
                <w:sz w:val="22"/>
              </w:rPr>
              <w:t>2</w:t>
            </w:r>
          </w:p>
        </w:tc>
        <w:tc>
          <w:tcPr>
            <w:tcW w:w="350" w:type="pct"/>
            <w:tcBorders>
              <w:top w:val="nil"/>
              <w:left w:val="nil"/>
              <w:right w:val="nil"/>
            </w:tcBorders>
            <w:shd w:val="clear" w:color="auto" w:fill="auto"/>
            <w:noWrap/>
            <w:vAlign w:val="center"/>
          </w:tcPr>
          <w:p w14:paraId="1B8BCB2E" w14:textId="1357E529"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nil"/>
              <w:left w:val="nil"/>
              <w:right w:val="nil"/>
            </w:tcBorders>
            <w:shd w:val="clear" w:color="auto" w:fill="auto"/>
            <w:noWrap/>
            <w:vAlign w:val="center"/>
          </w:tcPr>
          <w:p w14:paraId="5CFE754E" w14:textId="2DFF0DB8" w:rsidR="009C4DB1" w:rsidRPr="009C4DB1" w:rsidRDefault="009C4DB1" w:rsidP="009C4DB1">
            <w:pPr>
              <w:spacing w:before="0" w:after="0"/>
              <w:jc w:val="right"/>
              <w:rPr>
                <w:rFonts w:eastAsia="Times New Roman" w:cs="Times New Roman"/>
                <w:sz w:val="22"/>
              </w:rPr>
            </w:pPr>
            <w:r w:rsidRPr="009C4DB1">
              <w:rPr>
                <w:rFonts w:cs="Times New Roman"/>
                <w:sz w:val="22"/>
              </w:rPr>
              <w:t>25</w:t>
            </w:r>
          </w:p>
        </w:tc>
        <w:tc>
          <w:tcPr>
            <w:tcW w:w="341" w:type="pct"/>
            <w:tcBorders>
              <w:top w:val="nil"/>
              <w:left w:val="nil"/>
              <w:right w:val="nil"/>
            </w:tcBorders>
            <w:shd w:val="clear" w:color="auto" w:fill="auto"/>
            <w:noWrap/>
            <w:vAlign w:val="center"/>
          </w:tcPr>
          <w:p w14:paraId="28E72A1F" w14:textId="2CBE0BAF" w:rsidR="009C4DB1" w:rsidRPr="009C4DB1" w:rsidRDefault="009C4DB1" w:rsidP="009C4DB1">
            <w:pPr>
              <w:spacing w:before="0" w:after="0"/>
              <w:jc w:val="right"/>
              <w:rPr>
                <w:rFonts w:eastAsia="Times New Roman" w:cs="Times New Roman"/>
                <w:sz w:val="22"/>
              </w:rPr>
            </w:pPr>
            <w:r w:rsidRPr="009C4DB1">
              <w:rPr>
                <w:rFonts w:cs="Times New Roman"/>
                <w:sz w:val="22"/>
              </w:rPr>
              <w:t>8-34</w:t>
            </w:r>
          </w:p>
        </w:tc>
        <w:tc>
          <w:tcPr>
            <w:tcW w:w="438" w:type="pct"/>
            <w:tcBorders>
              <w:top w:val="nil"/>
              <w:left w:val="nil"/>
              <w:right w:val="nil"/>
            </w:tcBorders>
            <w:shd w:val="clear" w:color="auto" w:fill="auto"/>
            <w:noWrap/>
            <w:vAlign w:val="bottom"/>
          </w:tcPr>
          <w:p w14:paraId="4747B99C" w14:textId="30798151" w:rsidR="009C4DB1" w:rsidRPr="009C4DB1" w:rsidRDefault="009C4DB1" w:rsidP="009C4DB1">
            <w:pPr>
              <w:spacing w:before="0" w:after="0"/>
              <w:rPr>
                <w:rFonts w:eastAsia="Times New Roman" w:cs="Times New Roman"/>
                <w:sz w:val="22"/>
              </w:rPr>
            </w:pPr>
            <w:r w:rsidRPr="009C4DB1">
              <w:rPr>
                <w:rFonts w:cs="Times New Roman"/>
                <w:color w:val="000000"/>
                <w:sz w:val="22"/>
              </w:rPr>
              <w:t>c2_11829</w:t>
            </w:r>
          </w:p>
        </w:tc>
        <w:tc>
          <w:tcPr>
            <w:tcW w:w="442" w:type="pct"/>
            <w:tcBorders>
              <w:top w:val="nil"/>
              <w:left w:val="nil"/>
              <w:right w:val="nil"/>
            </w:tcBorders>
            <w:shd w:val="clear" w:color="auto" w:fill="auto"/>
            <w:noWrap/>
            <w:vAlign w:val="bottom"/>
          </w:tcPr>
          <w:p w14:paraId="479FFF39" w14:textId="660975A4"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4,041,510</w:t>
            </w:r>
          </w:p>
        </w:tc>
        <w:tc>
          <w:tcPr>
            <w:tcW w:w="438" w:type="pct"/>
            <w:tcBorders>
              <w:top w:val="nil"/>
              <w:left w:val="nil"/>
              <w:right w:val="nil"/>
            </w:tcBorders>
            <w:shd w:val="clear" w:color="auto" w:fill="auto"/>
            <w:noWrap/>
            <w:vAlign w:val="bottom"/>
          </w:tcPr>
          <w:p w14:paraId="600EFCD4" w14:textId="7E0D6149" w:rsidR="009C4DB1" w:rsidRPr="009C4DB1" w:rsidRDefault="009C4DB1" w:rsidP="009C4DB1">
            <w:pPr>
              <w:spacing w:before="0" w:after="0"/>
              <w:rPr>
                <w:rFonts w:eastAsia="Times New Roman" w:cs="Times New Roman"/>
                <w:sz w:val="22"/>
              </w:rPr>
            </w:pPr>
            <w:r w:rsidRPr="009C4DB1">
              <w:rPr>
                <w:rFonts w:cs="Times New Roman"/>
                <w:color w:val="000000"/>
                <w:sz w:val="22"/>
              </w:rPr>
              <w:t>c2_22986</w:t>
            </w:r>
          </w:p>
        </w:tc>
        <w:tc>
          <w:tcPr>
            <w:tcW w:w="442" w:type="pct"/>
            <w:tcBorders>
              <w:top w:val="nil"/>
              <w:left w:val="nil"/>
              <w:right w:val="nil"/>
            </w:tcBorders>
            <w:shd w:val="clear" w:color="auto" w:fill="auto"/>
            <w:noWrap/>
            <w:vAlign w:val="bottom"/>
          </w:tcPr>
          <w:p w14:paraId="3A064A07" w14:textId="13F2FE74"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4,279,075</w:t>
            </w:r>
          </w:p>
        </w:tc>
        <w:tc>
          <w:tcPr>
            <w:tcW w:w="438" w:type="pct"/>
            <w:tcBorders>
              <w:top w:val="nil"/>
              <w:left w:val="nil"/>
              <w:right w:val="nil"/>
            </w:tcBorders>
            <w:shd w:val="clear" w:color="auto" w:fill="auto"/>
            <w:noWrap/>
            <w:vAlign w:val="bottom"/>
          </w:tcPr>
          <w:p w14:paraId="1E52AF6F" w14:textId="75102240" w:rsidR="009C4DB1" w:rsidRPr="009C4DB1" w:rsidRDefault="009C4DB1" w:rsidP="009C4DB1">
            <w:pPr>
              <w:spacing w:before="0" w:after="0"/>
              <w:rPr>
                <w:rFonts w:eastAsia="Times New Roman" w:cs="Times New Roman"/>
                <w:sz w:val="22"/>
              </w:rPr>
            </w:pPr>
            <w:r w:rsidRPr="009C4DB1">
              <w:rPr>
                <w:rFonts w:cs="Times New Roman"/>
                <w:color w:val="000000"/>
                <w:sz w:val="22"/>
              </w:rPr>
              <w:t>c2_33543</w:t>
            </w:r>
          </w:p>
        </w:tc>
        <w:tc>
          <w:tcPr>
            <w:tcW w:w="442" w:type="pct"/>
            <w:tcBorders>
              <w:top w:val="nil"/>
              <w:left w:val="nil"/>
              <w:right w:val="nil"/>
            </w:tcBorders>
            <w:shd w:val="clear" w:color="auto" w:fill="auto"/>
            <w:noWrap/>
            <w:vAlign w:val="bottom"/>
          </w:tcPr>
          <w:p w14:paraId="6520F456" w14:textId="6C1874DD"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1,505,540</w:t>
            </w:r>
          </w:p>
        </w:tc>
        <w:tc>
          <w:tcPr>
            <w:tcW w:w="438" w:type="pct"/>
            <w:tcBorders>
              <w:top w:val="nil"/>
              <w:left w:val="nil"/>
              <w:right w:val="nil"/>
            </w:tcBorders>
            <w:shd w:val="clear" w:color="auto" w:fill="auto"/>
            <w:noWrap/>
            <w:vAlign w:val="bottom"/>
          </w:tcPr>
          <w:p w14:paraId="3C4A7E3B" w14:textId="05935B0A" w:rsidR="009C4DB1" w:rsidRPr="009C4DB1" w:rsidRDefault="009C4DB1" w:rsidP="009C4DB1">
            <w:pPr>
              <w:spacing w:before="0" w:after="0"/>
              <w:rPr>
                <w:rFonts w:eastAsia="Times New Roman" w:cs="Times New Roman"/>
                <w:sz w:val="22"/>
              </w:rPr>
            </w:pPr>
            <w:r w:rsidRPr="009C4DB1">
              <w:rPr>
                <w:rFonts w:cs="Times New Roman"/>
                <w:color w:val="000000"/>
                <w:sz w:val="22"/>
              </w:rPr>
              <w:t>c2_52436</w:t>
            </w:r>
          </w:p>
        </w:tc>
        <w:tc>
          <w:tcPr>
            <w:tcW w:w="442" w:type="pct"/>
            <w:tcBorders>
              <w:top w:val="nil"/>
              <w:left w:val="nil"/>
              <w:right w:val="nil"/>
            </w:tcBorders>
            <w:shd w:val="clear" w:color="auto" w:fill="auto"/>
            <w:noWrap/>
            <w:vAlign w:val="bottom"/>
          </w:tcPr>
          <w:p w14:paraId="10D961FF" w14:textId="0148427E"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6,147,926</w:t>
            </w:r>
          </w:p>
        </w:tc>
      </w:tr>
      <w:tr w:rsidR="009C4DB1" w:rsidRPr="009C4DB1" w14:paraId="0F069F06" w14:textId="77777777" w:rsidTr="000B2D55">
        <w:trPr>
          <w:trHeight w:val="285"/>
        </w:trPr>
        <w:tc>
          <w:tcPr>
            <w:tcW w:w="287" w:type="pct"/>
            <w:tcBorders>
              <w:top w:val="nil"/>
              <w:left w:val="nil"/>
              <w:bottom w:val="single" w:sz="4" w:space="0" w:color="auto"/>
              <w:right w:val="nil"/>
            </w:tcBorders>
            <w:shd w:val="clear" w:color="auto" w:fill="auto"/>
            <w:noWrap/>
            <w:vAlign w:val="center"/>
          </w:tcPr>
          <w:p w14:paraId="22BE67E3" w14:textId="11D30920" w:rsidR="009C4DB1" w:rsidRPr="009C4DB1" w:rsidRDefault="009C4DB1" w:rsidP="009C4DB1">
            <w:pPr>
              <w:spacing w:before="0" w:after="0"/>
              <w:rPr>
                <w:rFonts w:eastAsia="Times New Roman" w:cs="Times New Roman"/>
                <w:sz w:val="22"/>
              </w:rPr>
            </w:pPr>
            <w:r w:rsidRPr="009C4DB1">
              <w:rPr>
                <w:rFonts w:cs="Times New Roman"/>
                <w:sz w:val="22"/>
              </w:rPr>
              <w:t>NI08</w:t>
            </w:r>
          </w:p>
        </w:tc>
        <w:tc>
          <w:tcPr>
            <w:tcW w:w="249" w:type="pct"/>
            <w:tcBorders>
              <w:top w:val="nil"/>
              <w:left w:val="nil"/>
              <w:bottom w:val="single" w:sz="4" w:space="0" w:color="auto"/>
              <w:right w:val="nil"/>
            </w:tcBorders>
            <w:shd w:val="clear" w:color="auto" w:fill="auto"/>
            <w:noWrap/>
            <w:vAlign w:val="center"/>
          </w:tcPr>
          <w:p w14:paraId="7DA44674" w14:textId="6811CE37" w:rsidR="009C4DB1" w:rsidRPr="009C4DB1" w:rsidRDefault="009C4DB1" w:rsidP="009C4DB1">
            <w:pPr>
              <w:spacing w:before="0" w:after="0"/>
              <w:jc w:val="right"/>
              <w:rPr>
                <w:rFonts w:eastAsia="Times New Roman" w:cs="Times New Roman"/>
                <w:sz w:val="22"/>
              </w:rPr>
            </w:pPr>
            <w:r w:rsidRPr="009C4DB1">
              <w:rPr>
                <w:rFonts w:cs="Times New Roman"/>
                <w:sz w:val="22"/>
              </w:rPr>
              <w:t>1</w:t>
            </w:r>
          </w:p>
        </w:tc>
        <w:tc>
          <w:tcPr>
            <w:tcW w:w="350" w:type="pct"/>
            <w:tcBorders>
              <w:top w:val="nil"/>
              <w:left w:val="nil"/>
              <w:bottom w:val="single" w:sz="4" w:space="0" w:color="auto"/>
              <w:right w:val="nil"/>
            </w:tcBorders>
            <w:shd w:val="clear" w:color="auto" w:fill="auto"/>
            <w:noWrap/>
            <w:vAlign w:val="center"/>
          </w:tcPr>
          <w:p w14:paraId="222FCBED" w14:textId="0E20F9A9" w:rsidR="009C4DB1" w:rsidRPr="009C4DB1" w:rsidRDefault="009C4DB1" w:rsidP="009C4DB1">
            <w:pPr>
              <w:spacing w:before="0" w:after="0"/>
              <w:jc w:val="right"/>
              <w:rPr>
                <w:rFonts w:eastAsia="Times New Roman" w:cs="Times New Roman"/>
                <w:sz w:val="22"/>
              </w:rPr>
            </w:pPr>
            <w:r w:rsidRPr="009C4DB1">
              <w:rPr>
                <w:rFonts w:cs="Times New Roman"/>
                <w:sz w:val="22"/>
              </w:rPr>
              <w:t>5</w:t>
            </w:r>
          </w:p>
        </w:tc>
        <w:tc>
          <w:tcPr>
            <w:tcW w:w="253" w:type="pct"/>
            <w:tcBorders>
              <w:top w:val="nil"/>
              <w:left w:val="nil"/>
              <w:bottom w:val="single" w:sz="4" w:space="0" w:color="auto"/>
              <w:right w:val="nil"/>
            </w:tcBorders>
            <w:shd w:val="clear" w:color="auto" w:fill="auto"/>
            <w:noWrap/>
            <w:vAlign w:val="center"/>
          </w:tcPr>
          <w:p w14:paraId="1EAEF946" w14:textId="22168E88" w:rsidR="009C4DB1" w:rsidRPr="009C4DB1" w:rsidRDefault="009C4DB1" w:rsidP="009C4DB1">
            <w:pPr>
              <w:spacing w:before="0" w:after="0"/>
              <w:jc w:val="right"/>
              <w:rPr>
                <w:rFonts w:eastAsia="Times New Roman" w:cs="Times New Roman"/>
                <w:sz w:val="22"/>
              </w:rPr>
            </w:pPr>
            <w:r w:rsidRPr="009C4DB1">
              <w:rPr>
                <w:rFonts w:cs="Times New Roman"/>
                <w:sz w:val="22"/>
              </w:rPr>
              <w:t>27</w:t>
            </w:r>
          </w:p>
        </w:tc>
        <w:tc>
          <w:tcPr>
            <w:tcW w:w="341" w:type="pct"/>
            <w:tcBorders>
              <w:top w:val="nil"/>
              <w:left w:val="nil"/>
              <w:bottom w:val="single" w:sz="4" w:space="0" w:color="auto"/>
              <w:right w:val="nil"/>
            </w:tcBorders>
            <w:shd w:val="clear" w:color="auto" w:fill="auto"/>
            <w:noWrap/>
            <w:vAlign w:val="center"/>
          </w:tcPr>
          <w:p w14:paraId="399DB26B" w14:textId="5666AB7B" w:rsidR="009C4DB1" w:rsidRPr="009C4DB1" w:rsidRDefault="009C4DB1" w:rsidP="009C4DB1">
            <w:pPr>
              <w:spacing w:before="0" w:after="0"/>
              <w:jc w:val="right"/>
              <w:rPr>
                <w:rFonts w:eastAsia="Times New Roman" w:cs="Times New Roman"/>
                <w:sz w:val="22"/>
              </w:rPr>
            </w:pPr>
            <w:r w:rsidRPr="009C4DB1">
              <w:rPr>
                <w:rFonts w:cs="Times New Roman"/>
                <w:sz w:val="22"/>
              </w:rPr>
              <w:t>12-32</w:t>
            </w:r>
          </w:p>
        </w:tc>
        <w:tc>
          <w:tcPr>
            <w:tcW w:w="438" w:type="pct"/>
            <w:tcBorders>
              <w:top w:val="nil"/>
              <w:left w:val="nil"/>
              <w:bottom w:val="single" w:sz="4" w:space="0" w:color="auto"/>
              <w:right w:val="nil"/>
            </w:tcBorders>
            <w:shd w:val="clear" w:color="auto" w:fill="auto"/>
            <w:noWrap/>
            <w:vAlign w:val="bottom"/>
          </w:tcPr>
          <w:p w14:paraId="71D2915A" w14:textId="5DE1B675" w:rsidR="009C4DB1" w:rsidRPr="009C4DB1" w:rsidRDefault="009C4DB1" w:rsidP="009C4DB1">
            <w:pPr>
              <w:spacing w:before="0" w:after="0"/>
              <w:rPr>
                <w:rFonts w:eastAsia="Times New Roman" w:cs="Times New Roman"/>
                <w:sz w:val="22"/>
              </w:rPr>
            </w:pPr>
            <w:r w:rsidRPr="009C4DB1">
              <w:rPr>
                <w:rFonts w:cs="Times New Roman"/>
                <w:color w:val="000000"/>
                <w:sz w:val="22"/>
              </w:rPr>
              <w:t>c2_22959</w:t>
            </w:r>
          </w:p>
        </w:tc>
        <w:tc>
          <w:tcPr>
            <w:tcW w:w="442" w:type="pct"/>
            <w:tcBorders>
              <w:top w:val="nil"/>
              <w:left w:val="nil"/>
              <w:bottom w:val="single" w:sz="4" w:space="0" w:color="auto"/>
              <w:right w:val="nil"/>
            </w:tcBorders>
            <w:shd w:val="clear" w:color="auto" w:fill="auto"/>
            <w:noWrap/>
            <w:vAlign w:val="bottom"/>
          </w:tcPr>
          <w:p w14:paraId="64DF0AFE" w14:textId="4C2B8728"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4,434,048</w:t>
            </w:r>
          </w:p>
        </w:tc>
        <w:tc>
          <w:tcPr>
            <w:tcW w:w="438" w:type="pct"/>
            <w:tcBorders>
              <w:top w:val="nil"/>
              <w:left w:val="nil"/>
              <w:bottom w:val="single" w:sz="4" w:space="0" w:color="auto"/>
              <w:right w:val="nil"/>
            </w:tcBorders>
            <w:shd w:val="clear" w:color="auto" w:fill="auto"/>
            <w:noWrap/>
            <w:vAlign w:val="bottom"/>
          </w:tcPr>
          <w:p w14:paraId="5BB597BA" w14:textId="3E60A853" w:rsidR="009C4DB1" w:rsidRPr="009C4DB1" w:rsidRDefault="009C4DB1" w:rsidP="009C4DB1">
            <w:pPr>
              <w:spacing w:before="0" w:after="0"/>
              <w:rPr>
                <w:rFonts w:eastAsia="Times New Roman" w:cs="Times New Roman"/>
                <w:sz w:val="22"/>
              </w:rPr>
            </w:pPr>
            <w:r w:rsidRPr="009C4DB1">
              <w:rPr>
                <w:rFonts w:cs="Times New Roman"/>
                <w:color w:val="000000"/>
                <w:sz w:val="22"/>
              </w:rPr>
              <w:t>c2_23052</w:t>
            </w:r>
          </w:p>
        </w:tc>
        <w:tc>
          <w:tcPr>
            <w:tcW w:w="442" w:type="pct"/>
            <w:tcBorders>
              <w:top w:val="nil"/>
              <w:left w:val="nil"/>
              <w:bottom w:val="single" w:sz="4" w:space="0" w:color="auto"/>
              <w:right w:val="nil"/>
            </w:tcBorders>
            <w:shd w:val="clear" w:color="auto" w:fill="auto"/>
            <w:noWrap/>
            <w:vAlign w:val="bottom"/>
          </w:tcPr>
          <w:p w14:paraId="608A9229" w14:textId="3CECE9E4"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4,906,728</w:t>
            </w:r>
          </w:p>
        </w:tc>
        <w:tc>
          <w:tcPr>
            <w:tcW w:w="438" w:type="pct"/>
            <w:tcBorders>
              <w:top w:val="nil"/>
              <w:left w:val="nil"/>
              <w:bottom w:val="single" w:sz="4" w:space="0" w:color="auto"/>
              <w:right w:val="nil"/>
            </w:tcBorders>
            <w:shd w:val="clear" w:color="auto" w:fill="auto"/>
            <w:noWrap/>
            <w:vAlign w:val="bottom"/>
          </w:tcPr>
          <w:p w14:paraId="3F1615B2" w14:textId="4D1C6D3F" w:rsidR="009C4DB1" w:rsidRPr="009C4DB1" w:rsidRDefault="009C4DB1" w:rsidP="009C4DB1">
            <w:pPr>
              <w:spacing w:before="0" w:after="0"/>
              <w:rPr>
                <w:rFonts w:eastAsia="Times New Roman" w:cs="Times New Roman"/>
                <w:sz w:val="22"/>
              </w:rPr>
            </w:pPr>
            <w:r w:rsidRPr="009C4DB1">
              <w:rPr>
                <w:rFonts w:cs="Times New Roman"/>
                <w:color w:val="000000"/>
                <w:sz w:val="22"/>
              </w:rPr>
              <w:t>c2_52084</w:t>
            </w:r>
          </w:p>
        </w:tc>
        <w:tc>
          <w:tcPr>
            <w:tcW w:w="442" w:type="pct"/>
            <w:tcBorders>
              <w:top w:val="nil"/>
              <w:left w:val="nil"/>
              <w:bottom w:val="single" w:sz="4" w:space="0" w:color="auto"/>
              <w:right w:val="nil"/>
            </w:tcBorders>
            <w:shd w:val="clear" w:color="auto" w:fill="auto"/>
            <w:noWrap/>
            <w:vAlign w:val="bottom"/>
          </w:tcPr>
          <w:p w14:paraId="4D4B2F98" w14:textId="67D5A565"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1,902,218</w:t>
            </w:r>
          </w:p>
        </w:tc>
        <w:tc>
          <w:tcPr>
            <w:tcW w:w="438" w:type="pct"/>
            <w:tcBorders>
              <w:top w:val="nil"/>
              <w:left w:val="nil"/>
              <w:bottom w:val="single" w:sz="4" w:space="0" w:color="auto"/>
              <w:right w:val="nil"/>
            </w:tcBorders>
            <w:shd w:val="clear" w:color="auto" w:fill="auto"/>
            <w:noWrap/>
            <w:vAlign w:val="bottom"/>
          </w:tcPr>
          <w:p w14:paraId="586DC391" w14:textId="3C2BE799" w:rsidR="009C4DB1" w:rsidRPr="009C4DB1" w:rsidRDefault="009C4DB1" w:rsidP="009C4DB1">
            <w:pPr>
              <w:spacing w:before="0" w:after="0"/>
              <w:rPr>
                <w:rFonts w:eastAsia="Times New Roman" w:cs="Times New Roman"/>
                <w:sz w:val="22"/>
              </w:rPr>
            </w:pPr>
            <w:r w:rsidRPr="009C4DB1">
              <w:rPr>
                <w:rFonts w:cs="Times New Roman"/>
                <w:color w:val="000000"/>
                <w:sz w:val="22"/>
              </w:rPr>
              <w:t>c1_14801</w:t>
            </w:r>
          </w:p>
        </w:tc>
        <w:tc>
          <w:tcPr>
            <w:tcW w:w="442" w:type="pct"/>
            <w:tcBorders>
              <w:top w:val="nil"/>
              <w:left w:val="nil"/>
              <w:bottom w:val="single" w:sz="4" w:space="0" w:color="auto"/>
              <w:right w:val="nil"/>
            </w:tcBorders>
            <w:shd w:val="clear" w:color="auto" w:fill="auto"/>
            <w:noWrap/>
            <w:vAlign w:val="bottom"/>
          </w:tcPr>
          <w:p w14:paraId="05F47A5B" w14:textId="0A36FE2B" w:rsidR="009C4DB1" w:rsidRPr="009C4DB1" w:rsidRDefault="009C4DB1" w:rsidP="009C4DB1">
            <w:pPr>
              <w:spacing w:before="0" w:after="0"/>
              <w:jc w:val="right"/>
              <w:rPr>
                <w:rFonts w:eastAsia="Times New Roman" w:cs="Times New Roman"/>
                <w:sz w:val="22"/>
              </w:rPr>
            </w:pPr>
            <w:r w:rsidRPr="009C4DB1">
              <w:rPr>
                <w:rFonts w:cs="Times New Roman"/>
                <w:color w:val="000000"/>
                <w:sz w:val="22"/>
              </w:rPr>
              <w:t>5,053,838</w:t>
            </w:r>
          </w:p>
        </w:tc>
      </w:tr>
    </w:tbl>
    <w:p w14:paraId="416D5ECD" w14:textId="23E2808E" w:rsidR="006C7FA1" w:rsidRPr="001E4356" w:rsidRDefault="001E4356" w:rsidP="001E4356">
      <w:pPr>
        <w:spacing w:before="0" w:after="0"/>
        <w:rPr>
          <w:rFonts w:cs="Times New Roman"/>
          <w:sz w:val="20"/>
          <w:szCs w:val="20"/>
        </w:rPr>
      </w:pPr>
      <w:bookmarkStart w:id="175" w:name="_Hlk30959475"/>
      <w:proofErr w:type="spellStart"/>
      <w:r w:rsidRPr="001E4356">
        <w:rPr>
          <w:sz w:val="20"/>
          <w:szCs w:val="20"/>
          <w:vertAlign w:val="superscript"/>
        </w:rPr>
        <w:t>a</w:t>
      </w:r>
      <w:r w:rsidRPr="001E4356">
        <w:rPr>
          <w:sz w:val="20"/>
          <w:szCs w:val="20"/>
        </w:rPr>
        <w:t>Traits</w:t>
      </w:r>
      <w:proofErr w:type="spellEnd"/>
      <w:r w:rsidRPr="001E4356">
        <w:rPr>
          <w:sz w:val="20"/>
          <w:szCs w:val="20"/>
        </w:rPr>
        <w:t xml:space="preserve">: plant yield (PY), foliage maturity (FM), specific gravity (SG), skin texture (ST), </w:t>
      </w:r>
      <w:r w:rsidR="002F6597">
        <w:rPr>
          <w:sz w:val="20"/>
          <w:szCs w:val="20"/>
        </w:rPr>
        <w:t xml:space="preserve">and </w:t>
      </w:r>
      <w:r w:rsidRPr="001E4356">
        <w:rPr>
          <w:sz w:val="20"/>
          <w:szCs w:val="20"/>
        </w:rPr>
        <w:t>internal heat necrosis severity (NS) and intensity (NI).</w:t>
      </w:r>
      <w:bookmarkEnd w:id="175"/>
    </w:p>
    <w:p w14:paraId="088DBD4E" w14:textId="77777777" w:rsidR="001E4356" w:rsidRDefault="001E4356" w:rsidP="002F6060">
      <w:pPr>
        <w:spacing w:line="480" w:lineRule="auto"/>
        <w:rPr>
          <w:rFonts w:cs="Times New Roman"/>
          <w:szCs w:val="24"/>
        </w:rPr>
      </w:pPr>
    </w:p>
    <w:p w14:paraId="519F054D" w14:textId="1717D687" w:rsidR="00297CAF" w:rsidRDefault="00297CAF" w:rsidP="002F6060">
      <w:pPr>
        <w:spacing w:line="480" w:lineRule="auto"/>
        <w:rPr>
          <w:rFonts w:cs="Times New Roman"/>
          <w:szCs w:val="24"/>
        </w:rPr>
        <w:sectPr w:rsidR="00297CAF" w:rsidSect="001E4356">
          <w:pgSz w:w="15840" w:h="12240" w:orient="landscape"/>
          <w:pgMar w:top="1282" w:right="1138" w:bottom="1181" w:left="1138" w:header="283" w:footer="510" w:gutter="0"/>
          <w:lnNumType w:countBy="1" w:restart="continuous"/>
          <w:cols w:space="720"/>
          <w:titlePg/>
          <w:docGrid w:linePitch="360"/>
        </w:sectPr>
      </w:pPr>
    </w:p>
    <w:p w14:paraId="5887BF05" w14:textId="214B3F05" w:rsidR="00B22F37" w:rsidRPr="00D91B28" w:rsidRDefault="00B22F37" w:rsidP="00B22F37">
      <w:pPr>
        <w:pStyle w:val="Caption"/>
      </w:pPr>
      <w:bookmarkStart w:id="176" w:name="_Ref31389971"/>
      <w:r w:rsidRPr="00D91B28">
        <w:rPr>
          <w:b/>
          <w:bCs w:val="0"/>
        </w:rPr>
        <w:lastRenderedPageBreak/>
        <w:t>Supplementary Table S</w:t>
      </w:r>
      <w:r w:rsidR="005E4421" w:rsidRPr="00D91B28">
        <w:rPr>
          <w:b/>
          <w:bCs w:val="0"/>
        </w:rPr>
        <w:fldChar w:fldCharType="begin"/>
      </w:r>
      <w:r w:rsidR="005E4421" w:rsidRPr="00D91B28">
        <w:rPr>
          <w:b/>
          <w:bCs w:val="0"/>
        </w:rPr>
        <w:instrText xml:space="preserve"> SEQ Supplementary_Table_S \* ARABIC </w:instrText>
      </w:r>
      <w:r w:rsidR="005E4421" w:rsidRPr="00D91B28">
        <w:rPr>
          <w:b/>
          <w:bCs w:val="0"/>
        </w:rPr>
        <w:fldChar w:fldCharType="separate"/>
      </w:r>
      <w:r w:rsidR="001E4356">
        <w:rPr>
          <w:b/>
          <w:bCs w:val="0"/>
          <w:noProof/>
        </w:rPr>
        <w:t>3</w:t>
      </w:r>
      <w:r w:rsidR="005E4421" w:rsidRPr="00D91B28">
        <w:rPr>
          <w:b/>
          <w:bCs w:val="0"/>
          <w:noProof/>
        </w:rPr>
        <w:fldChar w:fldCharType="end"/>
      </w:r>
      <w:bookmarkEnd w:id="170"/>
      <w:bookmarkEnd w:id="176"/>
      <w:r w:rsidR="00C1397B" w:rsidRPr="00D91B28">
        <w:rPr>
          <w:b/>
          <w:bCs w:val="0"/>
          <w:noProof/>
        </w:rPr>
        <w:t xml:space="preserve">. </w:t>
      </w:r>
      <w:r w:rsidR="00C1397B" w:rsidRPr="00D91B28">
        <w:rPr>
          <w:noProof/>
        </w:rPr>
        <w:t>F</w:t>
      </w:r>
      <w:r w:rsidR="00BA4C4A" w:rsidRPr="00D91B28">
        <w:rPr>
          <w:noProof/>
        </w:rPr>
        <w:t>ixed-effect interval mapping (FEIM)</w:t>
      </w:r>
      <w:r w:rsidR="00C1397B" w:rsidRPr="00D91B28">
        <w:rPr>
          <w:noProof/>
        </w:rPr>
        <w:t xml:space="preserve"> </w:t>
      </w:r>
      <w:r w:rsidR="00BA4C4A" w:rsidRPr="00D91B28">
        <w:rPr>
          <w:noProof/>
        </w:rPr>
        <w:t>for B2721</w:t>
      </w:r>
      <w:r w:rsidR="008F3655" w:rsidRPr="00D91B28">
        <w:rPr>
          <w:noProof/>
        </w:rPr>
        <w:t xml:space="preserve"> traits evaluated for four years (2006-8 and 2014).</w:t>
      </w:r>
    </w:p>
    <w:tbl>
      <w:tblPr>
        <w:tblW w:w="5000" w:type="pct"/>
        <w:tblCellMar>
          <w:left w:w="101" w:type="dxa"/>
          <w:right w:w="101" w:type="dxa"/>
        </w:tblCellMar>
        <w:tblLook w:val="04A0" w:firstRow="1" w:lastRow="0" w:firstColumn="1" w:lastColumn="0" w:noHBand="0" w:noVBand="1"/>
      </w:tblPr>
      <w:tblGrid>
        <w:gridCol w:w="717"/>
        <w:gridCol w:w="614"/>
        <w:gridCol w:w="892"/>
        <w:gridCol w:w="892"/>
        <w:gridCol w:w="1132"/>
        <w:gridCol w:w="1146"/>
        <w:gridCol w:w="1132"/>
        <w:gridCol w:w="1146"/>
        <w:gridCol w:w="780"/>
        <w:gridCol w:w="696"/>
        <w:gridCol w:w="630"/>
      </w:tblGrid>
      <w:tr w:rsidR="009C4DB1" w:rsidRPr="009C4DB1" w14:paraId="341EBFF1" w14:textId="77777777" w:rsidTr="009C4DB1">
        <w:trPr>
          <w:trHeight w:val="233"/>
        </w:trPr>
        <w:tc>
          <w:tcPr>
            <w:tcW w:w="367" w:type="pct"/>
            <w:vMerge w:val="restart"/>
            <w:tcBorders>
              <w:top w:val="single" w:sz="4" w:space="0" w:color="auto"/>
              <w:left w:val="nil"/>
              <w:right w:val="nil"/>
            </w:tcBorders>
            <w:shd w:val="clear" w:color="auto" w:fill="auto"/>
            <w:noWrap/>
            <w:vAlign w:val="center"/>
            <w:hideMark/>
          </w:tcPr>
          <w:p w14:paraId="7BC58BAC" w14:textId="7739124F" w:rsidR="000F1C8D" w:rsidRPr="009C4DB1" w:rsidRDefault="000F1C8D" w:rsidP="009C4DB1">
            <w:pPr>
              <w:spacing w:before="0" w:after="0"/>
              <w:rPr>
                <w:rFonts w:eastAsia="Times New Roman" w:cs="Times New Roman"/>
                <w:color w:val="000000"/>
                <w:sz w:val="20"/>
                <w:szCs w:val="20"/>
              </w:rPr>
            </w:pPr>
            <w:proofErr w:type="spellStart"/>
            <w:r w:rsidRPr="009C4DB1">
              <w:rPr>
                <w:rFonts w:eastAsia="Times New Roman" w:cs="Times New Roman"/>
                <w:color w:val="000000"/>
                <w:sz w:val="20"/>
                <w:szCs w:val="20"/>
              </w:rPr>
              <w:t>Trait</w:t>
            </w:r>
            <w:r w:rsidRPr="009C4DB1">
              <w:rPr>
                <w:rFonts w:eastAsia="Times New Roman" w:cs="Times New Roman"/>
                <w:color w:val="000000"/>
                <w:sz w:val="20"/>
                <w:szCs w:val="20"/>
                <w:vertAlign w:val="superscript"/>
              </w:rPr>
              <w:t>a</w:t>
            </w:r>
            <w:proofErr w:type="spellEnd"/>
          </w:p>
        </w:tc>
        <w:tc>
          <w:tcPr>
            <w:tcW w:w="314" w:type="pct"/>
            <w:vMerge w:val="restart"/>
            <w:tcBorders>
              <w:top w:val="single" w:sz="4" w:space="0" w:color="auto"/>
              <w:left w:val="nil"/>
              <w:right w:val="nil"/>
            </w:tcBorders>
            <w:shd w:val="clear" w:color="auto" w:fill="auto"/>
            <w:noWrap/>
            <w:vAlign w:val="center"/>
            <w:hideMark/>
          </w:tcPr>
          <w:p w14:paraId="648C3E44" w14:textId="77777777" w:rsidR="000F1C8D" w:rsidRPr="009C4DB1" w:rsidRDefault="000F1C8D" w:rsidP="009C4DB1">
            <w:pPr>
              <w:spacing w:before="0" w:after="0"/>
              <w:jc w:val="right"/>
              <w:rPr>
                <w:rFonts w:eastAsia="Times New Roman" w:cs="Times New Roman"/>
                <w:color w:val="000000"/>
                <w:sz w:val="20"/>
                <w:szCs w:val="20"/>
              </w:rPr>
            </w:pPr>
            <w:r w:rsidRPr="009C4DB1">
              <w:rPr>
                <w:rFonts w:eastAsia="Times New Roman" w:cs="Times New Roman"/>
                <w:color w:val="000000"/>
                <w:sz w:val="20"/>
                <w:szCs w:val="20"/>
              </w:rPr>
              <w:t>QTL</w:t>
            </w:r>
          </w:p>
        </w:tc>
        <w:tc>
          <w:tcPr>
            <w:tcW w:w="456" w:type="pct"/>
            <w:vMerge w:val="restart"/>
            <w:tcBorders>
              <w:top w:val="single" w:sz="4" w:space="0" w:color="auto"/>
              <w:left w:val="nil"/>
              <w:right w:val="nil"/>
            </w:tcBorders>
            <w:shd w:val="clear" w:color="auto" w:fill="auto"/>
            <w:noWrap/>
            <w:vAlign w:val="center"/>
            <w:hideMark/>
          </w:tcPr>
          <w:p w14:paraId="1C12EFD5" w14:textId="77777777" w:rsidR="000F1C8D" w:rsidRPr="009C4DB1" w:rsidRDefault="000F1C8D" w:rsidP="009C4DB1">
            <w:pPr>
              <w:spacing w:before="0" w:after="0"/>
              <w:jc w:val="right"/>
              <w:rPr>
                <w:rFonts w:eastAsia="Times New Roman" w:cs="Times New Roman"/>
                <w:color w:val="000000"/>
                <w:sz w:val="20"/>
                <w:szCs w:val="20"/>
              </w:rPr>
            </w:pPr>
            <w:r w:rsidRPr="009C4DB1">
              <w:rPr>
                <w:rFonts w:eastAsia="Times New Roman" w:cs="Times New Roman"/>
                <w:color w:val="000000"/>
                <w:sz w:val="20"/>
                <w:szCs w:val="20"/>
              </w:rPr>
              <w:t>Linkage</w:t>
            </w:r>
          </w:p>
          <w:p w14:paraId="733DAF69" w14:textId="04E8014B" w:rsidR="000F1C8D" w:rsidRPr="009C4DB1" w:rsidRDefault="000F1C8D" w:rsidP="009C4DB1">
            <w:pPr>
              <w:spacing w:before="0" w:after="0"/>
              <w:jc w:val="right"/>
              <w:rPr>
                <w:rFonts w:eastAsia="Times New Roman" w:cs="Times New Roman"/>
                <w:color w:val="000000"/>
                <w:sz w:val="20"/>
                <w:szCs w:val="20"/>
              </w:rPr>
            </w:pPr>
            <w:r w:rsidRPr="009C4DB1">
              <w:rPr>
                <w:rFonts w:eastAsia="Times New Roman" w:cs="Times New Roman"/>
                <w:color w:val="000000"/>
                <w:sz w:val="20"/>
                <w:szCs w:val="20"/>
              </w:rPr>
              <w:t>group</w:t>
            </w:r>
          </w:p>
        </w:tc>
        <w:tc>
          <w:tcPr>
            <w:tcW w:w="456" w:type="pct"/>
            <w:vMerge w:val="restart"/>
            <w:tcBorders>
              <w:top w:val="single" w:sz="4" w:space="0" w:color="auto"/>
              <w:left w:val="nil"/>
              <w:right w:val="nil"/>
            </w:tcBorders>
            <w:shd w:val="clear" w:color="auto" w:fill="auto"/>
            <w:noWrap/>
            <w:vAlign w:val="center"/>
            <w:hideMark/>
          </w:tcPr>
          <w:p w14:paraId="77424726" w14:textId="77777777" w:rsidR="000F1C8D" w:rsidRPr="009C4DB1" w:rsidRDefault="000F1C8D" w:rsidP="009C4DB1">
            <w:pPr>
              <w:spacing w:before="0" w:after="0"/>
              <w:jc w:val="right"/>
              <w:rPr>
                <w:rFonts w:eastAsia="Times New Roman" w:cs="Times New Roman"/>
                <w:color w:val="000000"/>
                <w:sz w:val="20"/>
                <w:szCs w:val="20"/>
              </w:rPr>
            </w:pPr>
            <w:r w:rsidRPr="009C4DB1">
              <w:rPr>
                <w:rFonts w:eastAsia="Times New Roman" w:cs="Times New Roman"/>
                <w:color w:val="000000"/>
                <w:sz w:val="20"/>
                <w:szCs w:val="20"/>
              </w:rPr>
              <w:t>Position</w:t>
            </w:r>
          </w:p>
          <w:p w14:paraId="207F40E3" w14:textId="02637D39" w:rsidR="000F1C8D" w:rsidRPr="009C4DB1" w:rsidRDefault="000F1C8D" w:rsidP="009C4DB1">
            <w:pPr>
              <w:spacing w:before="0" w:after="0"/>
              <w:jc w:val="right"/>
              <w:rPr>
                <w:rFonts w:eastAsia="Times New Roman" w:cs="Times New Roman"/>
                <w:color w:val="000000"/>
                <w:sz w:val="20"/>
                <w:szCs w:val="20"/>
              </w:rPr>
            </w:pPr>
            <w:r w:rsidRPr="009C4DB1">
              <w:rPr>
                <w:rFonts w:eastAsia="Times New Roman" w:cs="Times New Roman"/>
                <w:color w:val="000000"/>
                <w:sz w:val="20"/>
                <w:szCs w:val="20"/>
              </w:rPr>
              <w:t>(cM)</w:t>
            </w:r>
          </w:p>
        </w:tc>
        <w:tc>
          <w:tcPr>
            <w:tcW w:w="1165" w:type="pct"/>
            <w:gridSpan w:val="2"/>
            <w:tcBorders>
              <w:top w:val="single" w:sz="4" w:space="0" w:color="auto"/>
              <w:left w:val="nil"/>
              <w:bottom w:val="single" w:sz="4" w:space="0" w:color="auto"/>
              <w:right w:val="nil"/>
            </w:tcBorders>
            <w:shd w:val="clear" w:color="auto" w:fill="auto"/>
            <w:noWrap/>
            <w:vAlign w:val="center"/>
            <w:hideMark/>
          </w:tcPr>
          <w:p w14:paraId="4CE9141D" w14:textId="204C79B5" w:rsidR="000F1C8D" w:rsidRPr="009C4DB1" w:rsidRDefault="000F1C8D" w:rsidP="009C4DB1">
            <w:pPr>
              <w:spacing w:before="0" w:after="0"/>
              <w:jc w:val="center"/>
              <w:rPr>
                <w:rFonts w:eastAsia="Times New Roman" w:cs="Times New Roman"/>
                <w:color w:val="000000"/>
                <w:sz w:val="20"/>
                <w:szCs w:val="20"/>
              </w:rPr>
            </w:pPr>
            <w:r w:rsidRPr="009C4DB1">
              <w:rPr>
                <w:rFonts w:eastAsia="Times New Roman" w:cs="Times New Roman"/>
                <w:color w:val="000000"/>
                <w:sz w:val="20"/>
                <w:szCs w:val="20"/>
              </w:rPr>
              <w:t>Left marker</w:t>
            </w:r>
          </w:p>
        </w:tc>
        <w:tc>
          <w:tcPr>
            <w:tcW w:w="1165" w:type="pct"/>
            <w:gridSpan w:val="2"/>
            <w:tcBorders>
              <w:top w:val="single" w:sz="4" w:space="0" w:color="auto"/>
              <w:left w:val="nil"/>
              <w:bottom w:val="single" w:sz="4" w:space="0" w:color="auto"/>
              <w:right w:val="nil"/>
            </w:tcBorders>
            <w:shd w:val="clear" w:color="auto" w:fill="auto"/>
            <w:noWrap/>
            <w:vAlign w:val="center"/>
            <w:hideMark/>
          </w:tcPr>
          <w:p w14:paraId="24B57999" w14:textId="0D3FCE2B" w:rsidR="000F1C8D" w:rsidRPr="009C4DB1" w:rsidRDefault="000F1C8D" w:rsidP="009C4DB1">
            <w:pPr>
              <w:spacing w:before="0" w:after="0"/>
              <w:jc w:val="center"/>
              <w:rPr>
                <w:rFonts w:eastAsia="Times New Roman" w:cs="Times New Roman"/>
                <w:color w:val="000000"/>
                <w:sz w:val="20"/>
                <w:szCs w:val="20"/>
              </w:rPr>
            </w:pPr>
            <w:r w:rsidRPr="009C4DB1">
              <w:rPr>
                <w:rFonts w:eastAsia="Times New Roman" w:cs="Times New Roman"/>
                <w:color w:val="000000"/>
                <w:sz w:val="20"/>
                <w:szCs w:val="20"/>
              </w:rPr>
              <w:t>Right marker</w:t>
            </w:r>
          </w:p>
        </w:tc>
        <w:tc>
          <w:tcPr>
            <w:tcW w:w="399" w:type="pct"/>
            <w:vMerge w:val="restart"/>
            <w:tcBorders>
              <w:top w:val="single" w:sz="4" w:space="0" w:color="auto"/>
              <w:left w:val="nil"/>
              <w:right w:val="nil"/>
            </w:tcBorders>
            <w:shd w:val="clear" w:color="auto" w:fill="auto"/>
            <w:noWrap/>
            <w:vAlign w:val="center"/>
            <w:hideMark/>
          </w:tcPr>
          <w:p w14:paraId="6106ACFC" w14:textId="32E8400E" w:rsidR="000F1C8D" w:rsidRPr="009C4DB1" w:rsidRDefault="000F1C8D" w:rsidP="009C4DB1">
            <w:pPr>
              <w:spacing w:before="0" w:after="0"/>
              <w:jc w:val="right"/>
              <w:rPr>
                <w:rFonts w:eastAsia="Times New Roman" w:cs="Times New Roman"/>
                <w:color w:val="000000"/>
                <w:sz w:val="20"/>
                <w:szCs w:val="20"/>
              </w:rPr>
            </w:pPr>
            <w:proofErr w:type="spellStart"/>
            <w:r w:rsidRPr="009C4DB1">
              <w:rPr>
                <w:rFonts w:eastAsia="Times New Roman" w:cs="Times New Roman"/>
                <w:color w:val="000000"/>
                <w:sz w:val="20"/>
                <w:szCs w:val="20"/>
              </w:rPr>
              <w:t>LRT</w:t>
            </w:r>
            <w:r w:rsidRPr="009C4DB1">
              <w:rPr>
                <w:rFonts w:eastAsia="Times New Roman" w:cs="Times New Roman"/>
                <w:color w:val="000000"/>
                <w:sz w:val="20"/>
                <w:szCs w:val="20"/>
                <w:vertAlign w:val="superscript"/>
              </w:rPr>
              <w:t>b</w:t>
            </w:r>
            <w:proofErr w:type="spellEnd"/>
          </w:p>
        </w:tc>
        <w:tc>
          <w:tcPr>
            <w:tcW w:w="356" w:type="pct"/>
            <w:vMerge w:val="restart"/>
            <w:tcBorders>
              <w:top w:val="single" w:sz="4" w:space="0" w:color="auto"/>
              <w:left w:val="nil"/>
              <w:right w:val="nil"/>
            </w:tcBorders>
            <w:shd w:val="clear" w:color="auto" w:fill="auto"/>
            <w:noWrap/>
            <w:vAlign w:val="center"/>
            <w:hideMark/>
          </w:tcPr>
          <w:p w14:paraId="5827278C" w14:textId="0CFFAD88" w:rsidR="000F1C8D" w:rsidRPr="009C4DB1" w:rsidRDefault="000F1C8D" w:rsidP="009C4DB1">
            <w:pPr>
              <w:spacing w:before="0" w:after="0"/>
              <w:jc w:val="right"/>
              <w:rPr>
                <w:rFonts w:eastAsia="Times New Roman" w:cs="Times New Roman"/>
                <w:color w:val="000000"/>
                <w:sz w:val="20"/>
                <w:szCs w:val="20"/>
              </w:rPr>
            </w:pPr>
            <w:proofErr w:type="spellStart"/>
            <w:r w:rsidRPr="009C4DB1">
              <w:rPr>
                <w:rFonts w:eastAsia="Times New Roman" w:cs="Times New Roman"/>
                <w:color w:val="000000"/>
                <w:sz w:val="20"/>
                <w:szCs w:val="20"/>
              </w:rPr>
              <w:t>LOD</w:t>
            </w:r>
            <w:r w:rsidRPr="009C4DB1">
              <w:rPr>
                <w:rFonts w:eastAsia="Times New Roman" w:cs="Times New Roman"/>
                <w:color w:val="000000"/>
                <w:sz w:val="20"/>
                <w:szCs w:val="20"/>
                <w:vertAlign w:val="superscript"/>
              </w:rPr>
              <w:t>c</w:t>
            </w:r>
            <w:proofErr w:type="spellEnd"/>
          </w:p>
        </w:tc>
        <w:tc>
          <w:tcPr>
            <w:tcW w:w="323" w:type="pct"/>
            <w:vMerge w:val="restart"/>
            <w:tcBorders>
              <w:top w:val="single" w:sz="4" w:space="0" w:color="auto"/>
              <w:left w:val="nil"/>
              <w:right w:val="nil"/>
            </w:tcBorders>
            <w:shd w:val="clear" w:color="auto" w:fill="auto"/>
            <w:noWrap/>
            <w:vAlign w:val="center"/>
            <w:hideMark/>
          </w:tcPr>
          <w:p w14:paraId="42680E6A" w14:textId="77777777" w:rsidR="000F1C8D" w:rsidRDefault="00E45CBE" w:rsidP="009C4DB1">
            <w:pPr>
              <w:spacing w:before="0" w:after="0"/>
              <w:jc w:val="right"/>
              <w:rPr>
                <w:rFonts w:eastAsia="Times New Roman" w:cs="Times New Roman"/>
                <w:color w:val="000000"/>
                <w:sz w:val="20"/>
                <w:szCs w:val="20"/>
                <w:vertAlign w:val="superscript"/>
              </w:rPr>
            </w:pPr>
            <m:oMath>
              <m:sSubSup>
                <m:sSubSupPr>
                  <m:ctrlPr>
                    <w:rPr>
                      <w:rFonts w:ascii="Cambria Math" w:eastAsia="Times New Roman" w:hAnsi="Cambria Math" w:cs="Times New Roman"/>
                      <w:i/>
                      <w:color w:val="000000"/>
                      <w:sz w:val="20"/>
                      <w:szCs w:val="20"/>
                    </w:rPr>
                  </m:ctrlPr>
                </m:sSubSupPr>
                <m:e>
                  <m:r>
                    <w:rPr>
                      <w:rFonts w:ascii="Cambria Math" w:eastAsia="Times New Roman" w:hAnsi="Cambria Math" w:cs="Times New Roman"/>
                      <w:color w:val="000000"/>
                      <w:sz w:val="20"/>
                      <w:szCs w:val="20"/>
                    </w:rPr>
                    <m:t>R</m:t>
                  </m:r>
                </m:e>
                <m:sub>
                  <m:r>
                    <m:rPr>
                      <m:sty m:val="p"/>
                    </m:rPr>
                    <w:rPr>
                      <w:rFonts w:ascii="Cambria Math" w:eastAsia="Times New Roman" w:hAnsi="Cambria Math" w:cs="Times New Roman"/>
                      <w:color w:val="000000"/>
                      <w:sz w:val="20"/>
                      <w:szCs w:val="20"/>
                    </w:rPr>
                    <m:t>adj</m:t>
                  </m:r>
                </m:sub>
                <m:sup>
                  <m:r>
                    <w:rPr>
                      <w:rFonts w:ascii="Cambria Math" w:eastAsia="Times New Roman" w:hAnsi="Cambria Math" w:cs="Times New Roman"/>
                      <w:color w:val="000000"/>
                      <w:sz w:val="20"/>
                      <w:szCs w:val="20"/>
                    </w:rPr>
                    <m:t>2</m:t>
                  </m:r>
                </m:sup>
              </m:sSubSup>
            </m:oMath>
            <w:r w:rsidR="000F1C8D" w:rsidRPr="009C4DB1">
              <w:rPr>
                <w:rFonts w:eastAsia="Times New Roman" w:cs="Times New Roman"/>
                <w:color w:val="000000"/>
                <w:sz w:val="20"/>
                <w:szCs w:val="20"/>
                <w:vertAlign w:val="superscript"/>
              </w:rPr>
              <w:t>d</w:t>
            </w:r>
          </w:p>
          <w:p w14:paraId="71250431" w14:textId="7BE34A1F" w:rsidR="009C4DB1" w:rsidRPr="009C4DB1" w:rsidRDefault="009C4DB1" w:rsidP="009C4DB1">
            <w:pPr>
              <w:spacing w:before="0" w:after="0"/>
              <w:jc w:val="right"/>
              <w:rPr>
                <w:rFonts w:eastAsia="Times New Roman" w:cs="Times New Roman"/>
                <w:color w:val="000000"/>
                <w:sz w:val="20"/>
                <w:szCs w:val="20"/>
              </w:rPr>
            </w:pPr>
            <w:r>
              <w:rPr>
                <w:rFonts w:eastAsia="Times New Roman" w:cs="Times New Roman"/>
                <w:color w:val="000000"/>
                <w:sz w:val="20"/>
                <w:szCs w:val="20"/>
              </w:rPr>
              <w:t>(%)</w:t>
            </w:r>
          </w:p>
        </w:tc>
      </w:tr>
      <w:tr w:rsidR="009C4DB1" w:rsidRPr="009C4DB1" w14:paraId="7848012F" w14:textId="77777777" w:rsidTr="009C4DB1">
        <w:trPr>
          <w:trHeight w:val="232"/>
        </w:trPr>
        <w:tc>
          <w:tcPr>
            <w:tcW w:w="367" w:type="pct"/>
            <w:vMerge/>
            <w:tcBorders>
              <w:left w:val="nil"/>
              <w:bottom w:val="single" w:sz="4" w:space="0" w:color="auto"/>
              <w:right w:val="nil"/>
            </w:tcBorders>
            <w:shd w:val="clear" w:color="auto" w:fill="auto"/>
            <w:noWrap/>
            <w:vAlign w:val="center"/>
          </w:tcPr>
          <w:p w14:paraId="6BE07F1F" w14:textId="77777777" w:rsidR="000F1C8D" w:rsidRPr="009C4DB1" w:rsidRDefault="000F1C8D" w:rsidP="009C4DB1">
            <w:pPr>
              <w:spacing w:before="0" w:after="0"/>
              <w:rPr>
                <w:rFonts w:eastAsia="Times New Roman" w:cs="Times New Roman"/>
                <w:color w:val="000000"/>
                <w:sz w:val="20"/>
                <w:szCs w:val="20"/>
              </w:rPr>
            </w:pPr>
          </w:p>
        </w:tc>
        <w:tc>
          <w:tcPr>
            <w:tcW w:w="314" w:type="pct"/>
            <w:vMerge/>
            <w:tcBorders>
              <w:left w:val="nil"/>
              <w:bottom w:val="single" w:sz="4" w:space="0" w:color="auto"/>
              <w:right w:val="nil"/>
            </w:tcBorders>
            <w:shd w:val="clear" w:color="auto" w:fill="auto"/>
            <w:noWrap/>
            <w:vAlign w:val="center"/>
          </w:tcPr>
          <w:p w14:paraId="1E79A600" w14:textId="77777777" w:rsidR="000F1C8D" w:rsidRPr="009C4DB1" w:rsidRDefault="000F1C8D" w:rsidP="009C4DB1">
            <w:pPr>
              <w:spacing w:before="0" w:after="0"/>
              <w:jc w:val="right"/>
              <w:rPr>
                <w:rFonts w:eastAsia="Times New Roman" w:cs="Times New Roman"/>
                <w:color w:val="000000"/>
                <w:sz w:val="20"/>
                <w:szCs w:val="20"/>
              </w:rPr>
            </w:pPr>
          </w:p>
        </w:tc>
        <w:tc>
          <w:tcPr>
            <w:tcW w:w="456" w:type="pct"/>
            <w:vMerge/>
            <w:tcBorders>
              <w:left w:val="nil"/>
              <w:bottom w:val="single" w:sz="4" w:space="0" w:color="auto"/>
              <w:right w:val="nil"/>
            </w:tcBorders>
            <w:shd w:val="clear" w:color="auto" w:fill="auto"/>
            <w:noWrap/>
            <w:vAlign w:val="center"/>
          </w:tcPr>
          <w:p w14:paraId="3BE20A78" w14:textId="77777777" w:rsidR="000F1C8D" w:rsidRPr="009C4DB1" w:rsidRDefault="000F1C8D" w:rsidP="009C4DB1">
            <w:pPr>
              <w:spacing w:before="0" w:after="0"/>
              <w:jc w:val="right"/>
              <w:rPr>
                <w:rFonts w:eastAsia="Times New Roman" w:cs="Times New Roman"/>
                <w:color w:val="000000"/>
                <w:sz w:val="20"/>
                <w:szCs w:val="20"/>
              </w:rPr>
            </w:pPr>
          </w:p>
        </w:tc>
        <w:tc>
          <w:tcPr>
            <w:tcW w:w="456" w:type="pct"/>
            <w:vMerge/>
            <w:tcBorders>
              <w:left w:val="nil"/>
              <w:bottom w:val="single" w:sz="4" w:space="0" w:color="auto"/>
              <w:right w:val="nil"/>
            </w:tcBorders>
            <w:shd w:val="clear" w:color="auto" w:fill="auto"/>
            <w:noWrap/>
            <w:vAlign w:val="center"/>
          </w:tcPr>
          <w:p w14:paraId="69B86779" w14:textId="77777777" w:rsidR="000F1C8D" w:rsidRPr="009C4DB1" w:rsidRDefault="000F1C8D" w:rsidP="009C4DB1">
            <w:pPr>
              <w:spacing w:before="0" w:after="0"/>
              <w:jc w:val="right"/>
              <w:rPr>
                <w:rFonts w:eastAsia="Times New Roman" w:cs="Times New Roman"/>
                <w:color w:val="000000"/>
                <w:sz w:val="20"/>
                <w:szCs w:val="20"/>
              </w:rPr>
            </w:pPr>
          </w:p>
        </w:tc>
        <w:tc>
          <w:tcPr>
            <w:tcW w:w="579" w:type="pct"/>
            <w:tcBorders>
              <w:top w:val="single" w:sz="4" w:space="0" w:color="auto"/>
              <w:left w:val="nil"/>
              <w:bottom w:val="single" w:sz="4" w:space="0" w:color="auto"/>
              <w:right w:val="nil"/>
            </w:tcBorders>
            <w:shd w:val="clear" w:color="auto" w:fill="auto"/>
            <w:noWrap/>
            <w:vAlign w:val="center"/>
          </w:tcPr>
          <w:p w14:paraId="6AD93332" w14:textId="005F2F00" w:rsidR="000F1C8D" w:rsidRPr="009C4DB1" w:rsidRDefault="000F1C8D" w:rsidP="009C4DB1">
            <w:pPr>
              <w:spacing w:before="0" w:after="0"/>
              <w:rPr>
                <w:rFonts w:eastAsia="Times New Roman" w:cs="Times New Roman"/>
                <w:color w:val="000000"/>
                <w:sz w:val="20"/>
                <w:szCs w:val="20"/>
              </w:rPr>
            </w:pPr>
            <w:proofErr w:type="spellStart"/>
            <w:r w:rsidRPr="009C4DB1">
              <w:rPr>
                <w:rFonts w:eastAsia="Times New Roman" w:cs="Times New Roman"/>
                <w:color w:val="000000"/>
                <w:sz w:val="20"/>
                <w:szCs w:val="20"/>
              </w:rPr>
              <w:t>solcap_snp</w:t>
            </w:r>
            <w:proofErr w:type="spellEnd"/>
          </w:p>
        </w:tc>
        <w:tc>
          <w:tcPr>
            <w:tcW w:w="585" w:type="pct"/>
            <w:tcBorders>
              <w:top w:val="single" w:sz="4" w:space="0" w:color="auto"/>
              <w:left w:val="nil"/>
              <w:bottom w:val="single" w:sz="4" w:space="0" w:color="auto"/>
              <w:right w:val="nil"/>
            </w:tcBorders>
            <w:shd w:val="clear" w:color="auto" w:fill="auto"/>
            <w:vAlign w:val="center"/>
          </w:tcPr>
          <w:p w14:paraId="62666A8A" w14:textId="2DDE65B0" w:rsidR="000F1C8D" w:rsidRPr="009C4DB1" w:rsidRDefault="000F1C8D" w:rsidP="009C4DB1">
            <w:pPr>
              <w:spacing w:before="0" w:after="0"/>
              <w:jc w:val="right"/>
              <w:rPr>
                <w:rFonts w:eastAsia="Times New Roman" w:cs="Times New Roman"/>
                <w:color w:val="000000"/>
                <w:sz w:val="20"/>
                <w:szCs w:val="20"/>
              </w:rPr>
            </w:pPr>
            <w:r w:rsidRPr="009C4DB1">
              <w:rPr>
                <w:rFonts w:eastAsia="Times New Roman" w:cs="Times New Roman"/>
                <w:color w:val="000000"/>
                <w:sz w:val="20"/>
                <w:szCs w:val="20"/>
              </w:rPr>
              <w:t>ST4.03</w:t>
            </w:r>
          </w:p>
        </w:tc>
        <w:tc>
          <w:tcPr>
            <w:tcW w:w="579" w:type="pct"/>
            <w:tcBorders>
              <w:top w:val="single" w:sz="4" w:space="0" w:color="auto"/>
              <w:left w:val="nil"/>
              <w:bottom w:val="single" w:sz="4" w:space="0" w:color="auto"/>
              <w:right w:val="nil"/>
            </w:tcBorders>
            <w:shd w:val="clear" w:color="auto" w:fill="auto"/>
            <w:noWrap/>
            <w:vAlign w:val="center"/>
          </w:tcPr>
          <w:p w14:paraId="4210BE1D" w14:textId="097295A1" w:rsidR="000F1C8D" w:rsidRPr="009C4DB1" w:rsidRDefault="000F1C8D" w:rsidP="009C4DB1">
            <w:pPr>
              <w:spacing w:before="0" w:after="0"/>
              <w:rPr>
                <w:rFonts w:eastAsia="Times New Roman" w:cs="Times New Roman"/>
                <w:color w:val="000000"/>
                <w:sz w:val="20"/>
                <w:szCs w:val="20"/>
              </w:rPr>
            </w:pPr>
            <w:proofErr w:type="spellStart"/>
            <w:r w:rsidRPr="009C4DB1">
              <w:rPr>
                <w:rFonts w:eastAsia="Times New Roman" w:cs="Times New Roman"/>
                <w:color w:val="000000"/>
                <w:sz w:val="20"/>
                <w:szCs w:val="20"/>
              </w:rPr>
              <w:t>solcap_snp</w:t>
            </w:r>
            <w:proofErr w:type="spellEnd"/>
          </w:p>
        </w:tc>
        <w:tc>
          <w:tcPr>
            <w:tcW w:w="585" w:type="pct"/>
            <w:tcBorders>
              <w:top w:val="single" w:sz="4" w:space="0" w:color="auto"/>
              <w:left w:val="nil"/>
              <w:bottom w:val="single" w:sz="4" w:space="0" w:color="auto"/>
              <w:right w:val="nil"/>
            </w:tcBorders>
            <w:shd w:val="clear" w:color="auto" w:fill="auto"/>
            <w:vAlign w:val="center"/>
          </w:tcPr>
          <w:p w14:paraId="0E122B51" w14:textId="24D67B7E" w:rsidR="000F1C8D" w:rsidRPr="009C4DB1" w:rsidRDefault="000F1C8D" w:rsidP="009C4DB1">
            <w:pPr>
              <w:spacing w:before="0" w:after="0"/>
              <w:jc w:val="right"/>
              <w:rPr>
                <w:rFonts w:eastAsia="Times New Roman" w:cs="Times New Roman"/>
                <w:color w:val="000000"/>
                <w:sz w:val="20"/>
                <w:szCs w:val="20"/>
              </w:rPr>
            </w:pPr>
            <w:r w:rsidRPr="009C4DB1">
              <w:rPr>
                <w:rFonts w:eastAsia="Times New Roman" w:cs="Times New Roman"/>
                <w:color w:val="000000"/>
                <w:sz w:val="20"/>
                <w:szCs w:val="20"/>
              </w:rPr>
              <w:t>ST4.0</w:t>
            </w:r>
            <w:r w:rsidR="00E10271" w:rsidRPr="009C4DB1">
              <w:rPr>
                <w:rFonts w:eastAsia="Times New Roman" w:cs="Times New Roman"/>
                <w:color w:val="000000"/>
                <w:sz w:val="20"/>
                <w:szCs w:val="20"/>
              </w:rPr>
              <w:t>3</w:t>
            </w:r>
          </w:p>
        </w:tc>
        <w:tc>
          <w:tcPr>
            <w:tcW w:w="399" w:type="pct"/>
            <w:vMerge/>
            <w:tcBorders>
              <w:left w:val="nil"/>
              <w:bottom w:val="single" w:sz="4" w:space="0" w:color="auto"/>
              <w:right w:val="nil"/>
            </w:tcBorders>
            <w:shd w:val="clear" w:color="auto" w:fill="auto"/>
            <w:noWrap/>
            <w:vAlign w:val="bottom"/>
          </w:tcPr>
          <w:p w14:paraId="6A148D94" w14:textId="77777777" w:rsidR="000F1C8D" w:rsidRPr="009C4DB1" w:rsidRDefault="000F1C8D" w:rsidP="00505B0F">
            <w:pPr>
              <w:spacing w:before="0" w:after="0"/>
              <w:jc w:val="center"/>
              <w:rPr>
                <w:rFonts w:eastAsia="Times New Roman" w:cs="Times New Roman"/>
                <w:color w:val="000000"/>
                <w:sz w:val="20"/>
                <w:szCs w:val="20"/>
              </w:rPr>
            </w:pPr>
          </w:p>
        </w:tc>
        <w:tc>
          <w:tcPr>
            <w:tcW w:w="356" w:type="pct"/>
            <w:vMerge/>
            <w:tcBorders>
              <w:left w:val="nil"/>
              <w:bottom w:val="single" w:sz="4" w:space="0" w:color="auto"/>
              <w:right w:val="nil"/>
            </w:tcBorders>
            <w:shd w:val="clear" w:color="auto" w:fill="auto"/>
            <w:noWrap/>
            <w:vAlign w:val="bottom"/>
          </w:tcPr>
          <w:p w14:paraId="318847B9" w14:textId="77777777" w:rsidR="000F1C8D" w:rsidRPr="009C4DB1" w:rsidRDefault="000F1C8D" w:rsidP="00505B0F">
            <w:pPr>
              <w:spacing w:before="0" w:after="0"/>
              <w:jc w:val="center"/>
              <w:rPr>
                <w:rFonts w:eastAsia="Times New Roman" w:cs="Times New Roman"/>
                <w:color w:val="000000"/>
                <w:sz w:val="20"/>
                <w:szCs w:val="20"/>
              </w:rPr>
            </w:pPr>
          </w:p>
        </w:tc>
        <w:tc>
          <w:tcPr>
            <w:tcW w:w="323" w:type="pct"/>
            <w:vMerge/>
            <w:tcBorders>
              <w:left w:val="nil"/>
              <w:bottom w:val="single" w:sz="4" w:space="0" w:color="auto"/>
              <w:right w:val="nil"/>
            </w:tcBorders>
            <w:shd w:val="clear" w:color="auto" w:fill="auto"/>
            <w:noWrap/>
            <w:vAlign w:val="bottom"/>
          </w:tcPr>
          <w:p w14:paraId="54345FB2" w14:textId="77777777" w:rsidR="000F1C8D" w:rsidRPr="009C4DB1" w:rsidRDefault="000F1C8D" w:rsidP="00505B0F">
            <w:pPr>
              <w:spacing w:before="0" w:after="0"/>
              <w:jc w:val="center"/>
              <w:rPr>
                <w:rFonts w:eastAsia="Times New Roman" w:cs="Times New Roman"/>
                <w:color w:val="000000"/>
                <w:sz w:val="20"/>
                <w:szCs w:val="20"/>
              </w:rPr>
            </w:pPr>
          </w:p>
        </w:tc>
      </w:tr>
      <w:tr w:rsidR="009C4DB1" w:rsidRPr="009C4DB1" w14:paraId="5E743080" w14:textId="77777777" w:rsidTr="009C4DB1">
        <w:trPr>
          <w:trHeight w:val="245"/>
        </w:trPr>
        <w:tc>
          <w:tcPr>
            <w:tcW w:w="367" w:type="pct"/>
            <w:tcBorders>
              <w:top w:val="nil"/>
              <w:left w:val="nil"/>
              <w:bottom w:val="nil"/>
              <w:right w:val="nil"/>
            </w:tcBorders>
            <w:shd w:val="clear" w:color="auto" w:fill="auto"/>
            <w:noWrap/>
            <w:vAlign w:val="center"/>
          </w:tcPr>
          <w:p w14:paraId="0A12ABEF" w14:textId="0EEB9A9B"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PY08</w:t>
            </w:r>
          </w:p>
        </w:tc>
        <w:tc>
          <w:tcPr>
            <w:tcW w:w="314" w:type="pct"/>
            <w:tcBorders>
              <w:top w:val="nil"/>
              <w:left w:val="nil"/>
              <w:bottom w:val="nil"/>
              <w:right w:val="nil"/>
            </w:tcBorders>
            <w:shd w:val="clear" w:color="auto" w:fill="auto"/>
            <w:noWrap/>
            <w:vAlign w:val="center"/>
          </w:tcPr>
          <w:p w14:paraId="095A9A76" w14:textId="7F96EFF7"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73E461E7" w14:textId="5C80D7C1"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5</w:t>
            </w:r>
          </w:p>
        </w:tc>
        <w:tc>
          <w:tcPr>
            <w:tcW w:w="456" w:type="pct"/>
            <w:tcBorders>
              <w:top w:val="nil"/>
              <w:left w:val="nil"/>
              <w:bottom w:val="nil"/>
              <w:right w:val="nil"/>
            </w:tcBorders>
            <w:shd w:val="clear" w:color="auto" w:fill="auto"/>
            <w:noWrap/>
            <w:vAlign w:val="center"/>
          </w:tcPr>
          <w:p w14:paraId="1B8CCE3C" w14:textId="55E1FF39"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45</w:t>
            </w:r>
          </w:p>
        </w:tc>
        <w:tc>
          <w:tcPr>
            <w:tcW w:w="579" w:type="pct"/>
            <w:tcBorders>
              <w:top w:val="nil"/>
              <w:left w:val="nil"/>
              <w:bottom w:val="nil"/>
            </w:tcBorders>
            <w:shd w:val="clear" w:color="auto" w:fill="auto"/>
            <w:noWrap/>
            <w:vAlign w:val="bottom"/>
          </w:tcPr>
          <w:p w14:paraId="03D09C42" w14:textId="5A090E10"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c2_43535</w:t>
            </w:r>
          </w:p>
        </w:tc>
        <w:tc>
          <w:tcPr>
            <w:tcW w:w="585" w:type="pct"/>
            <w:tcBorders>
              <w:top w:val="nil"/>
              <w:bottom w:val="nil"/>
              <w:right w:val="nil"/>
            </w:tcBorders>
            <w:shd w:val="clear" w:color="auto" w:fill="auto"/>
            <w:vAlign w:val="bottom"/>
          </w:tcPr>
          <w:p w14:paraId="3123BBF7" w14:textId="3A9350B8"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9,273,361</w:t>
            </w:r>
          </w:p>
        </w:tc>
        <w:tc>
          <w:tcPr>
            <w:tcW w:w="579" w:type="pct"/>
            <w:tcBorders>
              <w:top w:val="nil"/>
              <w:left w:val="nil"/>
              <w:bottom w:val="nil"/>
            </w:tcBorders>
            <w:shd w:val="clear" w:color="auto" w:fill="auto"/>
            <w:noWrap/>
            <w:vAlign w:val="bottom"/>
          </w:tcPr>
          <w:p w14:paraId="750735E3" w14:textId="08DFD249"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c2_55894</w:t>
            </w:r>
          </w:p>
        </w:tc>
        <w:tc>
          <w:tcPr>
            <w:tcW w:w="585" w:type="pct"/>
            <w:tcBorders>
              <w:top w:val="nil"/>
              <w:bottom w:val="nil"/>
              <w:right w:val="nil"/>
            </w:tcBorders>
            <w:shd w:val="clear" w:color="auto" w:fill="auto"/>
            <w:vAlign w:val="bottom"/>
          </w:tcPr>
          <w:p w14:paraId="3612103F" w14:textId="34C08E8A"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9,558,289</w:t>
            </w:r>
          </w:p>
        </w:tc>
        <w:tc>
          <w:tcPr>
            <w:tcW w:w="399" w:type="pct"/>
            <w:tcBorders>
              <w:top w:val="nil"/>
              <w:left w:val="nil"/>
              <w:bottom w:val="nil"/>
              <w:right w:val="nil"/>
            </w:tcBorders>
            <w:shd w:val="clear" w:color="auto" w:fill="auto"/>
            <w:noWrap/>
            <w:vAlign w:val="bottom"/>
          </w:tcPr>
          <w:p w14:paraId="30AB4239" w14:textId="5BE5FD19"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39.05</w:t>
            </w:r>
          </w:p>
        </w:tc>
        <w:tc>
          <w:tcPr>
            <w:tcW w:w="356" w:type="pct"/>
            <w:tcBorders>
              <w:top w:val="nil"/>
              <w:left w:val="nil"/>
              <w:bottom w:val="nil"/>
              <w:right w:val="nil"/>
            </w:tcBorders>
            <w:shd w:val="clear" w:color="auto" w:fill="auto"/>
            <w:noWrap/>
            <w:vAlign w:val="bottom"/>
          </w:tcPr>
          <w:p w14:paraId="351848D1" w14:textId="212B7E7A"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8.48</w:t>
            </w:r>
          </w:p>
        </w:tc>
        <w:tc>
          <w:tcPr>
            <w:tcW w:w="323" w:type="pct"/>
            <w:tcBorders>
              <w:top w:val="nil"/>
              <w:left w:val="nil"/>
              <w:bottom w:val="nil"/>
              <w:right w:val="nil"/>
            </w:tcBorders>
            <w:shd w:val="clear" w:color="auto" w:fill="auto"/>
            <w:noWrap/>
            <w:vAlign w:val="bottom"/>
          </w:tcPr>
          <w:p w14:paraId="7FAE5808" w14:textId="150F7ADE"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20.5</w:t>
            </w:r>
          </w:p>
        </w:tc>
      </w:tr>
      <w:tr w:rsidR="009C4DB1" w:rsidRPr="009C4DB1" w14:paraId="24827299" w14:textId="77777777" w:rsidTr="009C4DB1">
        <w:trPr>
          <w:trHeight w:val="245"/>
        </w:trPr>
        <w:tc>
          <w:tcPr>
            <w:tcW w:w="367" w:type="pct"/>
            <w:tcBorders>
              <w:top w:val="nil"/>
              <w:left w:val="nil"/>
              <w:bottom w:val="nil"/>
              <w:right w:val="nil"/>
            </w:tcBorders>
            <w:shd w:val="clear" w:color="auto" w:fill="auto"/>
            <w:noWrap/>
            <w:vAlign w:val="center"/>
          </w:tcPr>
          <w:p w14:paraId="2A75999C" w14:textId="3A55C433"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FM07</w:t>
            </w:r>
          </w:p>
        </w:tc>
        <w:tc>
          <w:tcPr>
            <w:tcW w:w="314" w:type="pct"/>
            <w:tcBorders>
              <w:top w:val="nil"/>
              <w:left w:val="nil"/>
              <w:bottom w:val="nil"/>
              <w:right w:val="nil"/>
            </w:tcBorders>
            <w:shd w:val="clear" w:color="auto" w:fill="auto"/>
            <w:noWrap/>
            <w:vAlign w:val="center"/>
          </w:tcPr>
          <w:p w14:paraId="7C92B9DA" w14:textId="0754BBE3"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23F0EBA4" w14:textId="58B8A165"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5</w:t>
            </w:r>
          </w:p>
        </w:tc>
        <w:tc>
          <w:tcPr>
            <w:tcW w:w="456" w:type="pct"/>
            <w:tcBorders>
              <w:top w:val="nil"/>
              <w:left w:val="nil"/>
              <w:bottom w:val="nil"/>
              <w:right w:val="nil"/>
            </w:tcBorders>
            <w:shd w:val="clear" w:color="auto" w:fill="auto"/>
            <w:noWrap/>
            <w:vAlign w:val="center"/>
          </w:tcPr>
          <w:p w14:paraId="6C8CA766" w14:textId="3E1486CB"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26</w:t>
            </w:r>
          </w:p>
        </w:tc>
        <w:tc>
          <w:tcPr>
            <w:tcW w:w="579" w:type="pct"/>
            <w:tcBorders>
              <w:top w:val="nil"/>
              <w:left w:val="nil"/>
              <w:bottom w:val="nil"/>
            </w:tcBorders>
            <w:shd w:val="clear" w:color="auto" w:fill="auto"/>
            <w:noWrap/>
            <w:vAlign w:val="bottom"/>
          </w:tcPr>
          <w:p w14:paraId="6AFEF66D" w14:textId="3483F130"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c2_11829</w:t>
            </w:r>
          </w:p>
        </w:tc>
        <w:tc>
          <w:tcPr>
            <w:tcW w:w="585" w:type="pct"/>
            <w:tcBorders>
              <w:top w:val="nil"/>
              <w:bottom w:val="nil"/>
              <w:right w:val="nil"/>
            </w:tcBorders>
            <w:shd w:val="clear" w:color="auto" w:fill="auto"/>
            <w:vAlign w:val="bottom"/>
          </w:tcPr>
          <w:p w14:paraId="0FA844A6" w14:textId="769676E5"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4,041,510</w:t>
            </w:r>
          </w:p>
        </w:tc>
        <w:tc>
          <w:tcPr>
            <w:tcW w:w="579" w:type="pct"/>
            <w:tcBorders>
              <w:top w:val="nil"/>
              <w:left w:val="nil"/>
              <w:bottom w:val="nil"/>
            </w:tcBorders>
            <w:shd w:val="clear" w:color="auto" w:fill="auto"/>
            <w:noWrap/>
            <w:vAlign w:val="bottom"/>
          </w:tcPr>
          <w:p w14:paraId="5240B5E6" w14:textId="5E614F25"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c2_22986</w:t>
            </w:r>
          </w:p>
        </w:tc>
        <w:tc>
          <w:tcPr>
            <w:tcW w:w="585" w:type="pct"/>
            <w:tcBorders>
              <w:top w:val="nil"/>
              <w:bottom w:val="nil"/>
              <w:right w:val="nil"/>
            </w:tcBorders>
            <w:shd w:val="clear" w:color="auto" w:fill="auto"/>
            <w:vAlign w:val="bottom"/>
          </w:tcPr>
          <w:p w14:paraId="5ABC7A75" w14:textId="4FD6C20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4,279,075</w:t>
            </w:r>
          </w:p>
        </w:tc>
        <w:tc>
          <w:tcPr>
            <w:tcW w:w="399" w:type="pct"/>
            <w:tcBorders>
              <w:top w:val="nil"/>
              <w:left w:val="nil"/>
              <w:bottom w:val="nil"/>
              <w:right w:val="nil"/>
            </w:tcBorders>
            <w:shd w:val="clear" w:color="auto" w:fill="auto"/>
            <w:noWrap/>
            <w:vAlign w:val="bottom"/>
          </w:tcPr>
          <w:p w14:paraId="178F0D9A" w14:textId="10B49A5B"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93.00</w:t>
            </w:r>
          </w:p>
        </w:tc>
        <w:tc>
          <w:tcPr>
            <w:tcW w:w="356" w:type="pct"/>
            <w:tcBorders>
              <w:top w:val="nil"/>
              <w:left w:val="nil"/>
              <w:bottom w:val="nil"/>
              <w:right w:val="nil"/>
            </w:tcBorders>
            <w:shd w:val="clear" w:color="auto" w:fill="auto"/>
            <w:noWrap/>
            <w:vAlign w:val="bottom"/>
          </w:tcPr>
          <w:p w14:paraId="660986A3" w14:textId="7B9241DD"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20.19</w:t>
            </w:r>
          </w:p>
        </w:tc>
        <w:tc>
          <w:tcPr>
            <w:tcW w:w="323" w:type="pct"/>
            <w:tcBorders>
              <w:top w:val="nil"/>
              <w:left w:val="nil"/>
              <w:bottom w:val="nil"/>
              <w:right w:val="nil"/>
            </w:tcBorders>
            <w:shd w:val="clear" w:color="auto" w:fill="auto"/>
            <w:noWrap/>
            <w:vAlign w:val="bottom"/>
          </w:tcPr>
          <w:p w14:paraId="167F162D" w14:textId="0DE9646B"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46.0</w:t>
            </w:r>
          </w:p>
        </w:tc>
      </w:tr>
      <w:tr w:rsidR="009C4DB1" w:rsidRPr="009C4DB1" w14:paraId="1194EF04" w14:textId="77777777" w:rsidTr="009C4DB1">
        <w:trPr>
          <w:trHeight w:val="245"/>
        </w:trPr>
        <w:tc>
          <w:tcPr>
            <w:tcW w:w="367" w:type="pct"/>
            <w:tcBorders>
              <w:top w:val="nil"/>
              <w:left w:val="nil"/>
              <w:bottom w:val="nil"/>
              <w:right w:val="nil"/>
            </w:tcBorders>
            <w:shd w:val="clear" w:color="auto" w:fill="auto"/>
            <w:noWrap/>
            <w:vAlign w:val="center"/>
          </w:tcPr>
          <w:p w14:paraId="3B731E8A" w14:textId="68032CE1" w:rsidR="00C83112" w:rsidRPr="009C4DB1" w:rsidRDefault="00C83112" w:rsidP="009C4DB1">
            <w:pPr>
              <w:spacing w:before="0" w:after="0"/>
              <w:rPr>
                <w:rFonts w:eastAsia="Times New Roman" w:cs="Times New Roman"/>
                <w:color w:val="000000"/>
                <w:sz w:val="20"/>
                <w:szCs w:val="20"/>
              </w:rPr>
            </w:pPr>
          </w:p>
        </w:tc>
        <w:tc>
          <w:tcPr>
            <w:tcW w:w="314" w:type="pct"/>
            <w:tcBorders>
              <w:top w:val="nil"/>
              <w:left w:val="nil"/>
              <w:bottom w:val="nil"/>
              <w:right w:val="nil"/>
            </w:tcBorders>
            <w:shd w:val="clear" w:color="auto" w:fill="auto"/>
            <w:noWrap/>
            <w:vAlign w:val="center"/>
          </w:tcPr>
          <w:p w14:paraId="4A676E7F" w14:textId="1819AC1A"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w:t>
            </w:r>
          </w:p>
        </w:tc>
        <w:tc>
          <w:tcPr>
            <w:tcW w:w="456" w:type="pct"/>
            <w:tcBorders>
              <w:top w:val="nil"/>
              <w:left w:val="nil"/>
              <w:bottom w:val="nil"/>
              <w:right w:val="nil"/>
            </w:tcBorders>
            <w:shd w:val="clear" w:color="auto" w:fill="auto"/>
            <w:noWrap/>
            <w:vAlign w:val="center"/>
          </w:tcPr>
          <w:p w14:paraId="7D06DA38" w14:textId="2BEC2F99"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7</w:t>
            </w:r>
          </w:p>
        </w:tc>
        <w:tc>
          <w:tcPr>
            <w:tcW w:w="456" w:type="pct"/>
            <w:tcBorders>
              <w:top w:val="nil"/>
              <w:left w:val="nil"/>
              <w:bottom w:val="nil"/>
              <w:right w:val="nil"/>
            </w:tcBorders>
            <w:shd w:val="clear" w:color="auto" w:fill="auto"/>
            <w:noWrap/>
            <w:vAlign w:val="center"/>
          </w:tcPr>
          <w:p w14:paraId="0AEE9F9E" w14:textId="1EEAC55E"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66</w:t>
            </w:r>
          </w:p>
        </w:tc>
        <w:tc>
          <w:tcPr>
            <w:tcW w:w="579" w:type="pct"/>
            <w:tcBorders>
              <w:top w:val="nil"/>
              <w:left w:val="nil"/>
              <w:bottom w:val="nil"/>
            </w:tcBorders>
            <w:shd w:val="clear" w:color="auto" w:fill="auto"/>
            <w:noWrap/>
            <w:vAlign w:val="bottom"/>
          </w:tcPr>
          <w:p w14:paraId="7F6E1AE1" w14:textId="2FA27740"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c1_10020</w:t>
            </w:r>
          </w:p>
        </w:tc>
        <w:tc>
          <w:tcPr>
            <w:tcW w:w="585" w:type="pct"/>
            <w:tcBorders>
              <w:top w:val="nil"/>
              <w:bottom w:val="nil"/>
              <w:right w:val="nil"/>
            </w:tcBorders>
            <w:shd w:val="clear" w:color="auto" w:fill="auto"/>
            <w:vAlign w:val="bottom"/>
          </w:tcPr>
          <w:p w14:paraId="3C2FF7E5" w14:textId="5E0C64D8"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45,145,834</w:t>
            </w:r>
          </w:p>
        </w:tc>
        <w:tc>
          <w:tcPr>
            <w:tcW w:w="579" w:type="pct"/>
            <w:tcBorders>
              <w:top w:val="nil"/>
              <w:left w:val="nil"/>
              <w:bottom w:val="nil"/>
            </w:tcBorders>
            <w:shd w:val="clear" w:color="auto" w:fill="auto"/>
            <w:noWrap/>
            <w:vAlign w:val="bottom"/>
          </w:tcPr>
          <w:p w14:paraId="3E0A2991" w14:textId="63A7D6BB"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c2_33495</w:t>
            </w:r>
          </w:p>
        </w:tc>
        <w:tc>
          <w:tcPr>
            <w:tcW w:w="585" w:type="pct"/>
            <w:tcBorders>
              <w:top w:val="nil"/>
              <w:bottom w:val="nil"/>
              <w:right w:val="nil"/>
            </w:tcBorders>
            <w:shd w:val="clear" w:color="auto" w:fill="auto"/>
            <w:vAlign w:val="bottom"/>
          </w:tcPr>
          <w:p w14:paraId="39C39CFF" w14:textId="4EBFD231"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45,145,932</w:t>
            </w:r>
          </w:p>
        </w:tc>
        <w:tc>
          <w:tcPr>
            <w:tcW w:w="399" w:type="pct"/>
            <w:tcBorders>
              <w:top w:val="nil"/>
              <w:left w:val="nil"/>
              <w:bottom w:val="nil"/>
              <w:right w:val="nil"/>
            </w:tcBorders>
            <w:shd w:val="clear" w:color="auto" w:fill="auto"/>
            <w:noWrap/>
            <w:vAlign w:val="bottom"/>
          </w:tcPr>
          <w:p w14:paraId="26E97505" w14:textId="5E580A47"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35.01</w:t>
            </w:r>
          </w:p>
        </w:tc>
        <w:tc>
          <w:tcPr>
            <w:tcW w:w="356" w:type="pct"/>
            <w:tcBorders>
              <w:top w:val="nil"/>
              <w:left w:val="nil"/>
              <w:bottom w:val="nil"/>
              <w:right w:val="nil"/>
            </w:tcBorders>
            <w:shd w:val="clear" w:color="auto" w:fill="auto"/>
            <w:noWrap/>
            <w:vAlign w:val="bottom"/>
          </w:tcPr>
          <w:p w14:paraId="653B1662" w14:textId="728F3163"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7.60</w:t>
            </w:r>
          </w:p>
        </w:tc>
        <w:tc>
          <w:tcPr>
            <w:tcW w:w="323" w:type="pct"/>
            <w:tcBorders>
              <w:top w:val="nil"/>
              <w:left w:val="nil"/>
              <w:bottom w:val="nil"/>
              <w:right w:val="nil"/>
            </w:tcBorders>
            <w:shd w:val="clear" w:color="auto" w:fill="auto"/>
            <w:noWrap/>
            <w:vAlign w:val="bottom"/>
          </w:tcPr>
          <w:p w14:paraId="26D69814" w14:textId="4DBE15EE"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18.5</w:t>
            </w:r>
          </w:p>
        </w:tc>
      </w:tr>
      <w:tr w:rsidR="009C4DB1" w:rsidRPr="009C4DB1" w14:paraId="55DD7E45" w14:textId="77777777" w:rsidTr="009C4DB1">
        <w:trPr>
          <w:trHeight w:val="245"/>
        </w:trPr>
        <w:tc>
          <w:tcPr>
            <w:tcW w:w="367" w:type="pct"/>
            <w:tcBorders>
              <w:top w:val="nil"/>
              <w:left w:val="nil"/>
              <w:bottom w:val="nil"/>
              <w:right w:val="nil"/>
            </w:tcBorders>
            <w:shd w:val="clear" w:color="auto" w:fill="auto"/>
            <w:noWrap/>
            <w:vAlign w:val="center"/>
          </w:tcPr>
          <w:p w14:paraId="19A22554" w14:textId="4D9D053B"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FM08</w:t>
            </w:r>
          </w:p>
        </w:tc>
        <w:tc>
          <w:tcPr>
            <w:tcW w:w="314" w:type="pct"/>
            <w:tcBorders>
              <w:top w:val="nil"/>
              <w:left w:val="nil"/>
              <w:bottom w:val="nil"/>
              <w:right w:val="nil"/>
            </w:tcBorders>
            <w:shd w:val="clear" w:color="auto" w:fill="auto"/>
            <w:noWrap/>
            <w:vAlign w:val="center"/>
          </w:tcPr>
          <w:p w14:paraId="7C7EB5D1" w14:textId="1BDE89C5"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24121CDF" w14:textId="4357FC2B"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5</w:t>
            </w:r>
          </w:p>
        </w:tc>
        <w:tc>
          <w:tcPr>
            <w:tcW w:w="456" w:type="pct"/>
            <w:tcBorders>
              <w:top w:val="nil"/>
              <w:left w:val="nil"/>
              <w:bottom w:val="nil"/>
              <w:right w:val="nil"/>
            </w:tcBorders>
            <w:shd w:val="clear" w:color="auto" w:fill="auto"/>
            <w:noWrap/>
            <w:vAlign w:val="center"/>
          </w:tcPr>
          <w:p w14:paraId="65EA59EC" w14:textId="2171E0E7"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28</w:t>
            </w:r>
          </w:p>
        </w:tc>
        <w:tc>
          <w:tcPr>
            <w:tcW w:w="579" w:type="pct"/>
            <w:tcBorders>
              <w:top w:val="nil"/>
              <w:left w:val="nil"/>
              <w:bottom w:val="nil"/>
            </w:tcBorders>
            <w:shd w:val="clear" w:color="auto" w:fill="auto"/>
            <w:noWrap/>
            <w:vAlign w:val="bottom"/>
          </w:tcPr>
          <w:p w14:paraId="6A889470" w14:textId="28CDCB3F"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c2_22959</w:t>
            </w:r>
          </w:p>
        </w:tc>
        <w:tc>
          <w:tcPr>
            <w:tcW w:w="585" w:type="pct"/>
            <w:tcBorders>
              <w:top w:val="nil"/>
              <w:bottom w:val="nil"/>
              <w:right w:val="nil"/>
            </w:tcBorders>
            <w:shd w:val="clear" w:color="auto" w:fill="auto"/>
            <w:vAlign w:val="bottom"/>
          </w:tcPr>
          <w:p w14:paraId="252C5D4D" w14:textId="5B5C27E3"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4,434,048</w:t>
            </w:r>
          </w:p>
        </w:tc>
        <w:tc>
          <w:tcPr>
            <w:tcW w:w="579" w:type="pct"/>
            <w:tcBorders>
              <w:top w:val="nil"/>
              <w:left w:val="nil"/>
              <w:bottom w:val="nil"/>
            </w:tcBorders>
            <w:shd w:val="clear" w:color="auto" w:fill="auto"/>
            <w:noWrap/>
            <w:vAlign w:val="bottom"/>
          </w:tcPr>
          <w:p w14:paraId="14B3877F" w14:textId="2B8C1A74"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c2_23052</w:t>
            </w:r>
          </w:p>
        </w:tc>
        <w:tc>
          <w:tcPr>
            <w:tcW w:w="585" w:type="pct"/>
            <w:tcBorders>
              <w:top w:val="nil"/>
              <w:bottom w:val="nil"/>
              <w:right w:val="nil"/>
            </w:tcBorders>
            <w:shd w:val="clear" w:color="auto" w:fill="auto"/>
            <w:vAlign w:val="bottom"/>
          </w:tcPr>
          <w:p w14:paraId="08643A2B" w14:textId="7ECC1E3C"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4,906,728</w:t>
            </w:r>
          </w:p>
        </w:tc>
        <w:tc>
          <w:tcPr>
            <w:tcW w:w="399" w:type="pct"/>
            <w:tcBorders>
              <w:top w:val="nil"/>
              <w:left w:val="nil"/>
              <w:bottom w:val="nil"/>
              <w:right w:val="nil"/>
            </w:tcBorders>
            <w:shd w:val="clear" w:color="auto" w:fill="auto"/>
            <w:noWrap/>
            <w:vAlign w:val="bottom"/>
          </w:tcPr>
          <w:p w14:paraId="4661E1D0" w14:textId="7889C33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113.12</w:t>
            </w:r>
          </w:p>
        </w:tc>
        <w:tc>
          <w:tcPr>
            <w:tcW w:w="356" w:type="pct"/>
            <w:tcBorders>
              <w:top w:val="nil"/>
              <w:left w:val="nil"/>
              <w:bottom w:val="nil"/>
              <w:right w:val="nil"/>
            </w:tcBorders>
            <w:shd w:val="clear" w:color="auto" w:fill="auto"/>
            <w:noWrap/>
            <w:vAlign w:val="bottom"/>
          </w:tcPr>
          <w:p w14:paraId="3420B7C3" w14:textId="58125A03"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24.56</w:t>
            </w:r>
          </w:p>
        </w:tc>
        <w:tc>
          <w:tcPr>
            <w:tcW w:w="323" w:type="pct"/>
            <w:tcBorders>
              <w:top w:val="nil"/>
              <w:left w:val="nil"/>
              <w:bottom w:val="nil"/>
              <w:right w:val="nil"/>
            </w:tcBorders>
            <w:shd w:val="clear" w:color="auto" w:fill="auto"/>
            <w:noWrap/>
            <w:vAlign w:val="bottom"/>
          </w:tcPr>
          <w:p w14:paraId="66368D74" w14:textId="105C1E5F"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52.7</w:t>
            </w:r>
          </w:p>
        </w:tc>
      </w:tr>
      <w:tr w:rsidR="009C4DB1" w:rsidRPr="009C4DB1" w14:paraId="2969A38D" w14:textId="77777777" w:rsidTr="009C4DB1">
        <w:trPr>
          <w:trHeight w:val="245"/>
        </w:trPr>
        <w:tc>
          <w:tcPr>
            <w:tcW w:w="367" w:type="pct"/>
            <w:tcBorders>
              <w:top w:val="nil"/>
              <w:left w:val="nil"/>
              <w:bottom w:val="nil"/>
              <w:right w:val="nil"/>
            </w:tcBorders>
            <w:shd w:val="clear" w:color="auto" w:fill="auto"/>
            <w:noWrap/>
            <w:vAlign w:val="center"/>
          </w:tcPr>
          <w:p w14:paraId="2D4202D2" w14:textId="41727EC5"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FM14</w:t>
            </w:r>
          </w:p>
        </w:tc>
        <w:tc>
          <w:tcPr>
            <w:tcW w:w="314" w:type="pct"/>
            <w:tcBorders>
              <w:top w:val="nil"/>
              <w:left w:val="nil"/>
              <w:bottom w:val="nil"/>
              <w:right w:val="nil"/>
            </w:tcBorders>
            <w:shd w:val="clear" w:color="auto" w:fill="auto"/>
            <w:noWrap/>
            <w:vAlign w:val="center"/>
          </w:tcPr>
          <w:p w14:paraId="5872FF64" w14:textId="60762CE6"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4EBC75A5" w14:textId="30A54B86"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5</w:t>
            </w:r>
          </w:p>
        </w:tc>
        <w:tc>
          <w:tcPr>
            <w:tcW w:w="456" w:type="pct"/>
            <w:tcBorders>
              <w:top w:val="nil"/>
              <w:left w:val="nil"/>
              <w:bottom w:val="nil"/>
              <w:right w:val="nil"/>
            </w:tcBorders>
            <w:shd w:val="clear" w:color="auto" w:fill="auto"/>
            <w:noWrap/>
            <w:vAlign w:val="center"/>
          </w:tcPr>
          <w:p w14:paraId="2EFA1E5F" w14:textId="504F1099"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26</w:t>
            </w:r>
          </w:p>
        </w:tc>
        <w:tc>
          <w:tcPr>
            <w:tcW w:w="579" w:type="pct"/>
            <w:tcBorders>
              <w:top w:val="nil"/>
              <w:left w:val="nil"/>
              <w:bottom w:val="nil"/>
            </w:tcBorders>
            <w:shd w:val="clear" w:color="auto" w:fill="auto"/>
            <w:noWrap/>
            <w:vAlign w:val="bottom"/>
          </w:tcPr>
          <w:p w14:paraId="4C6BFDC6" w14:textId="043C8AE9"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c2_11829</w:t>
            </w:r>
          </w:p>
        </w:tc>
        <w:tc>
          <w:tcPr>
            <w:tcW w:w="585" w:type="pct"/>
            <w:tcBorders>
              <w:top w:val="nil"/>
              <w:bottom w:val="nil"/>
              <w:right w:val="nil"/>
            </w:tcBorders>
            <w:shd w:val="clear" w:color="auto" w:fill="auto"/>
            <w:vAlign w:val="bottom"/>
          </w:tcPr>
          <w:p w14:paraId="3F18DF31" w14:textId="35A87EDE"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4,041,510</w:t>
            </w:r>
          </w:p>
        </w:tc>
        <w:tc>
          <w:tcPr>
            <w:tcW w:w="579" w:type="pct"/>
            <w:tcBorders>
              <w:top w:val="nil"/>
              <w:left w:val="nil"/>
              <w:bottom w:val="nil"/>
            </w:tcBorders>
            <w:shd w:val="clear" w:color="auto" w:fill="auto"/>
            <w:noWrap/>
            <w:vAlign w:val="bottom"/>
          </w:tcPr>
          <w:p w14:paraId="65F377E8" w14:textId="0AD718EF"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c2_22986</w:t>
            </w:r>
          </w:p>
        </w:tc>
        <w:tc>
          <w:tcPr>
            <w:tcW w:w="585" w:type="pct"/>
            <w:tcBorders>
              <w:top w:val="nil"/>
              <w:bottom w:val="nil"/>
              <w:right w:val="nil"/>
            </w:tcBorders>
            <w:shd w:val="clear" w:color="auto" w:fill="auto"/>
            <w:vAlign w:val="bottom"/>
          </w:tcPr>
          <w:p w14:paraId="497A4136" w14:textId="6207A91D"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4,279,075</w:t>
            </w:r>
          </w:p>
        </w:tc>
        <w:tc>
          <w:tcPr>
            <w:tcW w:w="399" w:type="pct"/>
            <w:tcBorders>
              <w:top w:val="nil"/>
              <w:left w:val="nil"/>
              <w:bottom w:val="nil"/>
              <w:right w:val="nil"/>
            </w:tcBorders>
            <w:shd w:val="clear" w:color="auto" w:fill="auto"/>
            <w:noWrap/>
            <w:vAlign w:val="bottom"/>
          </w:tcPr>
          <w:p w14:paraId="484BFD76" w14:textId="674BE33F"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56.34</w:t>
            </w:r>
          </w:p>
        </w:tc>
        <w:tc>
          <w:tcPr>
            <w:tcW w:w="356" w:type="pct"/>
            <w:tcBorders>
              <w:top w:val="nil"/>
              <w:left w:val="nil"/>
              <w:bottom w:val="nil"/>
              <w:right w:val="nil"/>
            </w:tcBorders>
            <w:shd w:val="clear" w:color="auto" w:fill="auto"/>
            <w:noWrap/>
            <w:vAlign w:val="bottom"/>
          </w:tcPr>
          <w:p w14:paraId="26476D36" w14:textId="6559CE9D"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12.24</w:t>
            </w:r>
          </w:p>
        </w:tc>
        <w:tc>
          <w:tcPr>
            <w:tcW w:w="323" w:type="pct"/>
            <w:tcBorders>
              <w:top w:val="nil"/>
              <w:left w:val="nil"/>
              <w:bottom w:val="nil"/>
              <w:right w:val="nil"/>
            </w:tcBorders>
            <w:shd w:val="clear" w:color="auto" w:fill="auto"/>
            <w:noWrap/>
            <w:vAlign w:val="bottom"/>
          </w:tcPr>
          <w:p w14:paraId="1D358630" w14:textId="3905E8A5"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30.1</w:t>
            </w:r>
          </w:p>
        </w:tc>
      </w:tr>
      <w:tr w:rsidR="009C4DB1" w:rsidRPr="009C4DB1" w14:paraId="0EDBDA2E" w14:textId="77777777" w:rsidTr="009C4DB1">
        <w:trPr>
          <w:trHeight w:val="245"/>
        </w:trPr>
        <w:tc>
          <w:tcPr>
            <w:tcW w:w="367" w:type="pct"/>
            <w:tcBorders>
              <w:top w:val="nil"/>
              <w:left w:val="nil"/>
              <w:bottom w:val="nil"/>
              <w:right w:val="nil"/>
            </w:tcBorders>
            <w:shd w:val="clear" w:color="auto" w:fill="auto"/>
            <w:noWrap/>
            <w:vAlign w:val="center"/>
          </w:tcPr>
          <w:p w14:paraId="54B40FF8" w14:textId="5CDDA2B5" w:rsidR="00C83112" w:rsidRPr="009C4DB1" w:rsidRDefault="00C83112" w:rsidP="009C4DB1">
            <w:pPr>
              <w:spacing w:before="0" w:after="0"/>
              <w:rPr>
                <w:rFonts w:eastAsia="Times New Roman" w:cs="Times New Roman"/>
                <w:color w:val="000000"/>
                <w:sz w:val="20"/>
                <w:szCs w:val="20"/>
              </w:rPr>
            </w:pPr>
          </w:p>
        </w:tc>
        <w:tc>
          <w:tcPr>
            <w:tcW w:w="314" w:type="pct"/>
            <w:tcBorders>
              <w:top w:val="nil"/>
              <w:left w:val="nil"/>
              <w:bottom w:val="nil"/>
              <w:right w:val="nil"/>
            </w:tcBorders>
            <w:shd w:val="clear" w:color="auto" w:fill="auto"/>
            <w:noWrap/>
            <w:vAlign w:val="center"/>
          </w:tcPr>
          <w:p w14:paraId="1AD57C55" w14:textId="0BDB371D"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w:t>
            </w:r>
          </w:p>
        </w:tc>
        <w:tc>
          <w:tcPr>
            <w:tcW w:w="456" w:type="pct"/>
            <w:tcBorders>
              <w:top w:val="nil"/>
              <w:left w:val="nil"/>
              <w:bottom w:val="nil"/>
              <w:right w:val="nil"/>
            </w:tcBorders>
            <w:shd w:val="clear" w:color="auto" w:fill="auto"/>
            <w:noWrap/>
            <w:vAlign w:val="center"/>
          </w:tcPr>
          <w:p w14:paraId="0B0F7730" w14:textId="73DE0104"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7</w:t>
            </w:r>
          </w:p>
        </w:tc>
        <w:tc>
          <w:tcPr>
            <w:tcW w:w="456" w:type="pct"/>
            <w:tcBorders>
              <w:top w:val="nil"/>
              <w:left w:val="nil"/>
              <w:bottom w:val="nil"/>
              <w:right w:val="nil"/>
            </w:tcBorders>
            <w:shd w:val="clear" w:color="auto" w:fill="auto"/>
            <w:noWrap/>
            <w:vAlign w:val="center"/>
          </w:tcPr>
          <w:p w14:paraId="6B5C29A7" w14:textId="26D9DA1C"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66</w:t>
            </w:r>
          </w:p>
        </w:tc>
        <w:tc>
          <w:tcPr>
            <w:tcW w:w="579" w:type="pct"/>
            <w:tcBorders>
              <w:top w:val="nil"/>
              <w:left w:val="nil"/>
              <w:bottom w:val="nil"/>
            </w:tcBorders>
            <w:shd w:val="clear" w:color="auto" w:fill="auto"/>
            <w:noWrap/>
            <w:vAlign w:val="bottom"/>
          </w:tcPr>
          <w:p w14:paraId="49B6D4DE" w14:textId="0E912E21"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c1_10020</w:t>
            </w:r>
          </w:p>
        </w:tc>
        <w:tc>
          <w:tcPr>
            <w:tcW w:w="585" w:type="pct"/>
            <w:tcBorders>
              <w:top w:val="nil"/>
              <w:bottom w:val="nil"/>
              <w:right w:val="nil"/>
            </w:tcBorders>
            <w:shd w:val="clear" w:color="auto" w:fill="auto"/>
            <w:vAlign w:val="bottom"/>
          </w:tcPr>
          <w:p w14:paraId="29FCA6B8" w14:textId="37AB4BB9"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45,145,834</w:t>
            </w:r>
          </w:p>
        </w:tc>
        <w:tc>
          <w:tcPr>
            <w:tcW w:w="579" w:type="pct"/>
            <w:tcBorders>
              <w:top w:val="nil"/>
              <w:left w:val="nil"/>
              <w:bottom w:val="nil"/>
            </w:tcBorders>
            <w:shd w:val="clear" w:color="auto" w:fill="auto"/>
            <w:noWrap/>
            <w:vAlign w:val="bottom"/>
          </w:tcPr>
          <w:p w14:paraId="06112364" w14:textId="0193C36A"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c2_33495</w:t>
            </w:r>
          </w:p>
        </w:tc>
        <w:tc>
          <w:tcPr>
            <w:tcW w:w="585" w:type="pct"/>
            <w:tcBorders>
              <w:top w:val="nil"/>
              <w:bottom w:val="nil"/>
              <w:right w:val="nil"/>
            </w:tcBorders>
            <w:shd w:val="clear" w:color="auto" w:fill="auto"/>
            <w:vAlign w:val="bottom"/>
          </w:tcPr>
          <w:p w14:paraId="69537ED1" w14:textId="20D0F8A5"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45,145,932</w:t>
            </w:r>
          </w:p>
        </w:tc>
        <w:tc>
          <w:tcPr>
            <w:tcW w:w="399" w:type="pct"/>
            <w:tcBorders>
              <w:top w:val="nil"/>
              <w:left w:val="nil"/>
              <w:bottom w:val="nil"/>
              <w:right w:val="nil"/>
            </w:tcBorders>
            <w:shd w:val="clear" w:color="auto" w:fill="auto"/>
            <w:noWrap/>
            <w:vAlign w:val="bottom"/>
          </w:tcPr>
          <w:p w14:paraId="5A876587" w14:textId="018BA9CC"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29.63</w:t>
            </w:r>
          </w:p>
        </w:tc>
        <w:tc>
          <w:tcPr>
            <w:tcW w:w="356" w:type="pct"/>
            <w:tcBorders>
              <w:top w:val="nil"/>
              <w:left w:val="nil"/>
              <w:bottom w:val="nil"/>
              <w:right w:val="nil"/>
            </w:tcBorders>
            <w:shd w:val="clear" w:color="auto" w:fill="auto"/>
            <w:noWrap/>
            <w:vAlign w:val="bottom"/>
          </w:tcPr>
          <w:p w14:paraId="174EE0B6" w14:textId="65FD9F0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6.43</w:t>
            </w:r>
          </w:p>
        </w:tc>
        <w:tc>
          <w:tcPr>
            <w:tcW w:w="323" w:type="pct"/>
            <w:tcBorders>
              <w:top w:val="nil"/>
              <w:left w:val="nil"/>
              <w:bottom w:val="nil"/>
              <w:right w:val="nil"/>
            </w:tcBorders>
            <w:shd w:val="clear" w:color="auto" w:fill="auto"/>
            <w:noWrap/>
            <w:vAlign w:val="bottom"/>
          </w:tcPr>
          <w:p w14:paraId="480F5279" w14:textId="32BADC6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15.4</w:t>
            </w:r>
          </w:p>
        </w:tc>
      </w:tr>
      <w:tr w:rsidR="009C4DB1" w:rsidRPr="009C4DB1" w14:paraId="4C3DBB75" w14:textId="77777777" w:rsidTr="009C4DB1">
        <w:trPr>
          <w:trHeight w:val="245"/>
        </w:trPr>
        <w:tc>
          <w:tcPr>
            <w:tcW w:w="367" w:type="pct"/>
            <w:tcBorders>
              <w:top w:val="nil"/>
              <w:left w:val="nil"/>
              <w:bottom w:val="nil"/>
              <w:right w:val="nil"/>
            </w:tcBorders>
            <w:shd w:val="clear" w:color="auto" w:fill="auto"/>
            <w:noWrap/>
            <w:vAlign w:val="center"/>
          </w:tcPr>
          <w:p w14:paraId="234DD19B" w14:textId="575B5E0A"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SG06</w:t>
            </w:r>
          </w:p>
        </w:tc>
        <w:tc>
          <w:tcPr>
            <w:tcW w:w="314" w:type="pct"/>
            <w:tcBorders>
              <w:top w:val="nil"/>
              <w:left w:val="nil"/>
              <w:bottom w:val="nil"/>
              <w:right w:val="nil"/>
            </w:tcBorders>
            <w:shd w:val="clear" w:color="auto" w:fill="auto"/>
            <w:noWrap/>
            <w:vAlign w:val="center"/>
          </w:tcPr>
          <w:p w14:paraId="7B6EF84E" w14:textId="67339559"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6B38AFBC" w14:textId="40F570DE"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w:t>
            </w:r>
          </w:p>
        </w:tc>
        <w:tc>
          <w:tcPr>
            <w:tcW w:w="456" w:type="pct"/>
            <w:tcBorders>
              <w:top w:val="nil"/>
              <w:left w:val="nil"/>
              <w:bottom w:val="nil"/>
              <w:right w:val="nil"/>
            </w:tcBorders>
            <w:shd w:val="clear" w:color="auto" w:fill="auto"/>
            <w:noWrap/>
            <w:vAlign w:val="center"/>
          </w:tcPr>
          <w:p w14:paraId="78BAB29C" w14:textId="22F7BFF4"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42</w:t>
            </w:r>
          </w:p>
        </w:tc>
        <w:tc>
          <w:tcPr>
            <w:tcW w:w="579" w:type="pct"/>
            <w:tcBorders>
              <w:top w:val="nil"/>
              <w:left w:val="nil"/>
              <w:bottom w:val="nil"/>
            </w:tcBorders>
            <w:shd w:val="clear" w:color="auto" w:fill="auto"/>
            <w:noWrap/>
            <w:vAlign w:val="bottom"/>
          </w:tcPr>
          <w:p w14:paraId="2D62F97E" w14:textId="158BBC2D"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c2_41963</w:t>
            </w:r>
          </w:p>
        </w:tc>
        <w:tc>
          <w:tcPr>
            <w:tcW w:w="585" w:type="pct"/>
            <w:tcBorders>
              <w:top w:val="nil"/>
              <w:bottom w:val="nil"/>
              <w:right w:val="nil"/>
            </w:tcBorders>
            <w:shd w:val="clear" w:color="auto" w:fill="auto"/>
            <w:vAlign w:val="bottom"/>
          </w:tcPr>
          <w:p w14:paraId="7D7B9BAE" w14:textId="1A3BFDF7"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27,511,649</w:t>
            </w:r>
          </w:p>
        </w:tc>
        <w:tc>
          <w:tcPr>
            <w:tcW w:w="579" w:type="pct"/>
            <w:tcBorders>
              <w:top w:val="nil"/>
              <w:left w:val="nil"/>
              <w:bottom w:val="nil"/>
            </w:tcBorders>
            <w:shd w:val="clear" w:color="auto" w:fill="auto"/>
            <w:noWrap/>
            <w:vAlign w:val="bottom"/>
          </w:tcPr>
          <w:p w14:paraId="490A2320" w14:textId="2B8824B5"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c2_41975</w:t>
            </w:r>
          </w:p>
        </w:tc>
        <w:tc>
          <w:tcPr>
            <w:tcW w:w="585" w:type="pct"/>
            <w:tcBorders>
              <w:top w:val="nil"/>
              <w:bottom w:val="nil"/>
              <w:right w:val="nil"/>
            </w:tcBorders>
            <w:shd w:val="clear" w:color="auto" w:fill="auto"/>
            <w:vAlign w:val="bottom"/>
          </w:tcPr>
          <w:p w14:paraId="40DB24A5" w14:textId="074453FC"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27,547,993</w:t>
            </w:r>
          </w:p>
        </w:tc>
        <w:tc>
          <w:tcPr>
            <w:tcW w:w="399" w:type="pct"/>
            <w:tcBorders>
              <w:top w:val="nil"/>
              <w:left w:val="nil"/>
              <w:bottom w:val="nil"/>
              <w:right w:val="nil"/>
            </w:tcBorders>
            <w:shd w:val="clear" w:color="auto" w:fill="auto"/>
            <w:noWrap/>
            <w:vAlign w:val="bottom"/>
          </w:tcPr>
          <w:p w14:paraId="24F25FFD" w14:textId="70E136E0"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26.67</w:t>
            </w:r>
          </w:p>
        </w:tc>
        <w:tc>
          <w:tcPr>
            <w:tcW w:w="356" w:type="pct"/>
            <w:tcBorders>
              <w:top w:val="nil"/>
              <w:left w:val="nil"/>
              <w:bottom w:val="nil"/>
              <w:right w:val="nil"/>
            </w:tcBorders>
            <w:shd w:val="clear" w:color="auto" w:fill="auto"/>
            <w:noWrap/>
            <w:vAlign w:val="bottom"/>
          </w:tcPr>
          <w:p w14:paraId="01592CD4" w14:textId="0B03247E"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5.79</w:t>
            </w:r>
          </w:p>
        </w:tc>
        <w:tc>
          <w:tcPr>
            <w:tcW w:w="323" w:type="pct"/>
            <w:tcBorders>
              <w:top w:val="nil"/>
              <w:left w:val="nil"/>
              <w:bottom w:val="nil"/>
              <w:right w:val="nil"/>
            </w:tcBorders>
            <w:shd w:val="clear" w:color="auto" w:fill="auto"/>
            <w:noWrap/>
            <w:vAlign w:val="bottom"/>
          </w:tcPr>
          <w:p w14:paraId="5519722B" w14:textId="45A5584B"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13.4</w:t>
            </w:r>
          </w:p>
        </w:tc>
      </w:tr>
      <w:tr w:rsidR="009C4DB1" w:rsidRPr="009C4DB1" w14:paraId="503B15BE" w14:textId="77777777" w:rsidTr="009C4DB1">
        <w:trPr>
          <w:trHeight w:val="245"/>
        </w:trPr>
        <w:tc>
          <w:tcPr>
            <w:tcW w:w="367" w:type="pct"/>
            <w:tcBorders>
              <w:top w:val="nil"/>
              <w:left w:val="nil"/>
              <w:bottom w:val="nil"/>
              <w:right w:val="nil"/>
            </w:tcBorders>
            <w:shd w:val="clear" w:color="auto" w:fill="auto"/>
            <w:noWrap/>
            <w:vAlign w:val="center"/>
          </w:tcPr>
          <w:p w14:paraId="774D42A7" w14:textId="3DB7D3F8" w:rsidR="00C83112" w:rsidRPr="009C4DB1" w:rsidRDefault="00C83112" w:rsidP="009C4DB1">
            <w:pPr>
              <w:spacing w:before="0" w:after="0"/>
              <w:rPr>
                <w:rFonts w:eastAsia="Times New Roman" w:cs="Times New Roman"/>
                <w:color w:val="000000"/>
                <w:sz w:val="20"/>
                <w:szCs w:val="20"/>
              </w:rPr>
            </w:pPr>
          </w:p>
        </w:tc>
        <w:tc>
          <w:tcPr>
            <w:tcW w:w="314" w:type="pct"/>
            <w:tcBorders>
              <w:top w:val="nil"/>
              <w:left w:val="nil"/>
              <w:bottom w:val="nil"/>
              <w:right w:val="nil"/>
            </w:tcBorders>
            <w:shd w:val="clear" w:color="auto" w:fill="auto"/>
            <w:noWrap/>
            <w:vAlign w:val="center"/>
          </w:tcPr>
          <w:p w14:paraId="6A0307FC" w14:textId="378CD55F"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w:t>
            </w:r>
          </w:p>
        </w:tc>
        <w:tc>
          <w:tcPr>
            <w:tcW w:w="456" w:type="pct"/>
            <w:tcBorders>
              <w:top w:val="nil"/>
              <w:left w:val="nil"/>
              <w:bottom w:val="nil"/>
              <w:right w:val="nil"/>
            </w:tcBorders>
            <w:shd w:val="clear" w:color="auto" w:fill="auto"/>
            <w:noWrap/>
            <w:vAlign w:val="center"/>
          </w:tcPr>
          <w:p w14:paraId="1156508D" w14:textId="30E28032"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8</w:t>
            </w:r>
          </w:p>
        </w:tc>
        <w:tc>
          <w:tcPr>
            <w:tcW w:w="456" w:type="pct"/>
            <w:tcBorders>
              <w:top w:val="nil"/>
              <w:left w:val="nil"/>
              <w:bottom w:val="nil"/>
              <w:right w:val="nil"/>
            </w:tcBorders>
            <w:shd w:val="clear" w:color="auto" w:fill="auto"/>
            <w:noWrap/>
            <w:vAlign w:val="center"/>
          </w:tcPr>
          <w:p w14:paraId="375CEA52" w14:textId="7C5CBA1A"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90</w:t>
            </w:r>
          </w:p>
        </w:tc>
        <w:tc>
          <w:tcPr>
            <w:tcW w:w="579" w:type="pct"/>
            <w:tcBorders>
              <w:top w:val="nil"/>
              <w:left w:val="nil"/>
              <w:bottom w:val="nil"/>
            </w:tcBorders>
            <w:shd w:val="clear" w:color="auto" w:fill="auto"/>
            <w:noWrap/>
            <w:vAlign w:val="bottom"/>
          </w:tcPr>
          <w:p w14:paraId="02960F01" w14:textId="0C5C83A4"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c2_7353</w:t>
            </w:r>
          </w:p>
        </w:tc>
        <w:tc>
          <w:tcPr>
            <w:tcW w:w="585" w:type="pct"/>
            <w:tcBorders>
              <w:top w:val="nil"/>
              <w:bottom w:val="nil"/>
              <w:right w:val="nil"/>
            </w:tcBorders>
            <w:shd w:val="clear" w:color="auto" w:fill="auto"/>
            <w:vAlign w:val="bottom"/>
          </w:tcPr>
          <w:p w14:paraId="0604B68D" w14:textId="0CF07E3E"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48,895,181</w:t>
            </w:r>
          </w:p>
        </w:tc>
        <w:tc>
          <w:tcPr>
            <w:tcW w:w="579" w:type="pct"/>
            <w:tcBorders>
              <w:top w:val="nil"/>
              <w:left w:val="nil"/>
              <w:bottom w:val="nil"/>
            </w:tcBorders>
            <w:shd w:val="clear" w:color="auto" w:fill="auto"/>
            <w:noWrap/>
            <w:vAlign w:val="bottom"/>
          </w:tcPr>
          <w:p w14:paraId="51CA4A37" w14:textId="3DA31A96"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c1_13116</w:t>
            </w:r>
          </w:p>
        </w:tc>
        <w:tc>
          <w:tcPr>
            <w:tcW w:w="585" w:type="pct"/>
            <w:tcBorders>
              <w:top w:val="nil"/>
              <w:bottom w:val="nil"/>
              <w:right w:val="nil"/>
            </w:tcBorders>
            <w:shd w:val="clear" w:color="auto" w:fill="auto"/>
            <w:vAlign w:val="bottom"/>
          </w:tcPr>
          <w:p w14:paraId="67CA6D11" w14:textId="6F60111B"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49,071,663</w:t>
            </w:r>
          </w:p>
        </w:tc>
        <w:tc>
          <w:tcPr>
            <w:tcW w:w="399" w:type="pct"/>
            <w:tcBorders>
              <w:top w:val="nil"/>
              <w:left w:val="nil"/>
              <w:bottom w:val="nil"/>
              <w:right w:val="nil"/>
            </w:tcBorders>
            <w:shd w:val="clear" w:color="auto" w:fill="auto"/>
            <w:noWrap/>
            <w:vAlign w:val="bottom"/>
          </w:tcPr>
          <w:p w14:paraId="588E0A4E" w14:textId="6B88B276"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28.72</w:t>
            </w:r>
          </w:p>
        </w:tc>
        <w:tc>
          <w:tcPr>
            <w:tcW w:w="356" w:type="pct"/>
            <w:tcBorders>
              <w:top w:val="nil"/>
              <w:left w:val="nil"/>
              <w:bottom w:val="nil"/>
              <w:right w:val="nil"/>
            </w:tcBorders>
            <w:shd w:val="clear" w:color="auto" w:fill="auto"/>
            <w:noWrap/>
            <w:vAlign w:val="bottom"/>
          </w:tcPr>
          <w:p w14:paraId="5C2E3983" w14:textId="76334A15"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6.24</w:t>
            </w:r>
          </w:p>
        </w:tc>
        <w:tc>
          <w:tcPr>
            <w:tcW w:w="323" w:type="pct"/>
            <w:tcBorders>
              <w:top w:val="nil"/>
              <w:left w:val="nil"/>
              <w:bottom w:val="nil"/>
              <w:right w:val="nil"/>
            </w:tcBorders>
            <w:shd w:val="clear" w:color="auto" w:fill="auto"/>
            <w:noWrap/>
            <w:vAlign w:val="bottom"/>
          </w:tcPr>
          <w:p w14:paraId="746134FF" w14:textId="73391407"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14.6</w:t>
            </w:r>
          </w:p>
        </w:tc>
      </w:tr>
      <w:tr w:rsidR="009C4DB1" w:rsidRPr="009C4DB1" w14:paraId="3A3B8A27" w14:textId="77777777" w:rsidTr="009C4DB1">
        <w:trPr>
          <w:trHeight w:val="245"/>
        </w:trPr>
        <w:tc>
          <w:tcPr>
            <w:tcW w:w="367" w:type="pct"/>
            <w:tcBorders>
              <w:top w:val="nil"/>
              <w:left w:val="nil"/>
              <w:bottom w:val="nil"/>
              <w:right w:val="nil"/>
            </w:tcBorders>
            <w:shd w:val="clear" w:color="auto" w:fill="auto"/>
            <w:noWrap/>
            <w:vAlign w:val="center"/>
          </w:tcPr>
          <w:p w14:paraId="05BE04A6" w14:textId="504B9F3E" w:rsidR="00C83112" w:rsidRPr="009C4DB1" w:rsidRDefault="00C83112" w:rsidP="009C4DB1">
            <w:pPr>
              <w:spacing w:before="0" w:after="0"/>
              <w:rPr>
                <w:rFonts w:eastAsia="Times New Roman" w:cs="Times New Roman"/>
                <w:color w:val="000000"/>
                <w:sz w:val="20"/>
                <w:szCs w:val="20"/>
              </w:rPr>
            </w:pPr>
          </w:p>
        </w:tc>
        <w:tc>
          <w:tcPr>
            <w:tcW w:w="314" w:type="pct"/>
            <w:tcBorders>
              <w:top w:val="nil"/>
              <w:left w:val="nil"/>
              <w:bottom w:val="nil"/>
              <w:right w:val="nil"/>
            </w:tcBorders>
            <w:shd w:val="clear" w:color="auto" w:fill="auto"/>
            <w:noWrap/>
            <w:vAlign w:val="center"/>
          </w:tcPr>
          <w:p w14:paraId="65C519FC" w14:textId="5F44AA28"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3</w:t>
            </w:r>
          </w:p>
        </w:tc>
        <w:tc>
          <w:tcPr>
            <w:tcW w:w="456" w:type="pct"/>
            <w:tcBorders>
              <w:top w:val="nil"/>
              <w:left w:val="nil"/>
              <w:bottom w:val="nil"/>
              <w:right w:val="nil"/>
            </w:tcBorders>
            <w:shd w:val="clear" w:color="auto" w:fill="auto"/>
            <w:noWrap/>
            <w:vAlign w:val="center"/>
          </w:tcPr>
          <w:p w14:paraId="5582D5E7" w14:textId="6840BCAF"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10</w:t>
            </w:r>
          </w:p>
        </w:tc>
        <w:tc>
          <w:tcPr>
            <w:tcW w:w="456" w:type="pct"/>
            <w:tcBorders>
              <w:top w:val="nil"/>
              <w:left w:val="nil"/>
              <w:bottom w:val="nil"/>
              <w:right w:val="nil"/>
            </w:tcBorders>
            <w:shd w:val="clear" w:color="auto" w:fill="auto"/>
            <w:noWrap/>
            <w:vAlign w:val="center"/>
          </w:tcPr>
          <w:p w14:paraId="1754D457" w14:textId="169384F5"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65</w:t>
            </w:r>
          </w:p>
        </w:tc>
        <w:tc>
          <w:tcPr>
            <w:tcW w:w="579" w:type="pct"/>
            <w:tcBorders>
              <w:top w:val="nil"/>
              <w:left w:val="nil"/>
              <w:bottom w:val="nil"/>
            </w:tcBorders>
            <w:shd w:val="clear" w:color="auto" w:fill="auto"/>
            <w:noWrap/>
            <w:vAlign w:val="bottom"/>
          </w:tcPr>
          <w:p w14:paraId="2C62C3C8" w14:textId="34605663"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c2_27827</w:t>
            </w:r>
          </w:p>
        </w:tc>
        <w:tc>
          <w:tcPr>
            <w:tcW w:w="585" w:type="pct"/>
            <w:tcBorders>
              <w:top w:val="nil"/>
              <w:bottom w:val="nil"/>
              <w:right w:val="nil"/>
            </w:tcBorders>
            <w:shd w:val="clear" w:color="auto" w:fill="auto"/>
            <w:vAlign w:val="bottom"/>
          </w:tcPr>
          <w:p w14:paraId="79E465FB" w14:textId="0579EB6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50,697,563</w:t>
            </w:r>
          </w:p>
        </w:tc>
        <w:tc>
          <w:tcPr>
            <w:tcW w:w="579" w:type="pct"/>
            <w:tcBorders>
              <w:top w:val="nil"/>
              <w:left w:val="nil"/>
              <w:bottom w:val="nil"/>
            </w:tcBorders>
            <w:shd w:val="clear" w:color="auto" w:fill="auto"/>
            <w:noWrap/>
            <w:vAlign w:val="bottom"/>
          </w:tcPr>
          <w:p w14:paraId="63FD8FA5" w14:textId="7A4FDE41"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c2_27829</w:t>
            </w:r>
          </w:p>
        </w:tc>
        <w:tc>
          <w:tcPr>
            <w:tcW w:w="585" w:type="pct"/>
            <w:tcBorders>
              <w:top w:val="nil"/>
              <w:bottom w:val="nil"/>
              <w:right w:val="nil"/>
            </w:tcBorders>
            <w:shd w:val="clear" w:color="auto" w:fill="auto"/>
            <w:vAlign w:val="bottom"/>
          </w:tcPr>
          <w:p w14:paraId="4584F816" w14:textId="28FBAA4B"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50,782,097</w:t>
            </w:r>
          </w:p>
        </w:tc>
        <w:tc>
          <w:tcPr>
            <w:tcW w:w="399" w:type="pct"/>
            <w:tcBorders>
              <w:top w:val="nil"/>
              <w:left w:val="nil"/>
              <w:bottom w:val="nil"/>
              <w:right w:val="nil"/>
            </w:tcBorders>
            <w:shd w:val="clear" w:color="auto" w:fill="auto"/>
            <w:noWrap/>
            <w:vAlign w:val="bottom"/>
          </w:tcPr>
          <w:p w14:paraId="117C8B6E" w14:textId="720CF235"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29.35</w:t>
            </w:r>
          </w:p>
        </w:tc>
        <w:tc>
          <w:tcPr>
            <w:tcW w:w="356" w:type="pct"/>
            <w:tcBorders>
              <w:top w:val="nil"/>
              <w:left w:val="nil"/>
              <w:bottom w:val="nil"/>
              <w:right w:val="nil"/>
            </w:tcBorders>
            <w:shd w:val="clear" w:color="auto" w:fill="auto"/>
            <w:noWrap/>
            <w:vAlign w:val="bottom"/>
          </w:tcPr>
          <w:p w14:paraId="71FDB04F" w14:textId="75B4D0BD"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6.37</w:t>
            </w:r>
          </w:p>
        </w:tc>
        <w:tc>
          <w:tcPr>
            <w:tcW w:w="323" w:type="pct"/>
            <w:tcBorders>
              <w:top w:val="nil"/>
              <w:left w:val="nil"/>
              <w:bottom w:val="nil"/>
              <w:right w:val="nil"/>
            </w:tcBorders>
            <w:shd w:val="clear" w:color="auto" w:fill="auto"/>
            <w:noWrap/>
            <w:vAlign w:val="bottom"/>
          </w:tcPr>
          <w:p w14:paraId="2C61AD21" w14:textId="6FC24820"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15.0</w:t>
            </w:r>
          </w:p>
        </w:tc>
      </w:tr>
      <w:tr w:rsidR="009C4DB1" w:rsidRPr="009C4DB1" w14:paraId="43075BC1" w14:textId="77777777" w:rsidTr="009C4DB1">
        <w:trPr>
          <w:trHeight w:val="245"/>
        </w:trPr>
        <w:tc>
          <w:tcPr>
            <w:tcW w:w="367" w:type="pct"/>
            <w:tcBorders>
              <w:top w:val="nil"/>
              <w:left w:val="nil"/>
              <w:bottom w:val="nil"/>
              <w:right w:val="nil"/>
            </w:tcBorders>
            <w:shd w:val="clear" w:color="auto" w:fill="auto"/>
            <w:noWrap/>
            <w:vAlign w:val="center"/>
          </w:tcPr>
          <w:p w14:paraId="192FD8BB" w14:textId="32D01673"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SG07</w:t>
            </w:r>
          </w:p>
        </w:tc>
        <w:tc>
          <w:tcPr>
            <w:tcW w:w="314" w:type="pct"/>
            <w:tcBorders>
              <w:top w:val="nil"/>
              <w:left w:val="nil"/>
              <w:bottom w:val="nil"/>
              <w:right w:val="nil"/>
            </w:tcBorders>
            <w:shd w:val="clear" w:color="auto" w:fill="auto"/>
            <w:noWrap/>
            <w:vAlign w:val="center"/>
          </w:tcPr>
          <w:p w14:paraId="5B9A3A40" w14:textId="73F9FFC2"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46B98B8E" w14:textId="58D5A857"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5</w:t>
            </w:r>
          </w:p>
        </w:tc>
        <w:tc>
          <w:tcPr>
            <w:tcW w:w="456" w:type="pct"/>
            <w:tcBorders>
              <w:top w:val="nil"/>
              <w:left w:val="nil"/>
              <w:bottom w:val="nil"/>
              <w:right w:val="nil"/>
            </w:tcBorders>
            <w:shd w:val="clear" w:color="auto" w:fill="auto"/>
            <w:noWrap/>
            <w:vAlign w:val="center"/>
          </w:tcPr>
          <w:p w14:paraId="572BAC6A" w14:textId="17A7FCFB"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21</w:t>
            </w:r>
          </w:p>
        </w:tc>
        <w:tc>
          <w:tcPr>
            <w:tcW w:w="579" w:type="pct"/>
            <w:tcBorders>
              <w:top w:val="nil"/>
              <w:left w:val="nil"/>
              <w:bottom w:val="nil"/>
            </w:tcBorders>
            <w:shd w:val="clear" w:color="auto" w:fill="auto"/>
            <w:noWrap/>
            <w:vAlign w:val="bottom"/>
          </w:tcPr>
          <w:p w14:paraId="41823294" w14:textId="22A0E7D3"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c1_3840</w:t>
            </w:r>
          </w:p>
        </w:tc>
        <w:tc>
          <w:tcPr>
            <w:tcW w:w="585" w:type="pct"/>
            <w:tcBorders>
              <w:top w:val="nil"/>
              <w:bottom w:val="nil"/>
              <w:right w:val="nil"/>
            </w:tcBorders>
            <w:shd w:val="clear" w:color="auto" w:fill="auto"/>
            <w:vAlign w:val="bottom"/>
          </w:tcPr>
          <w:p w14:paraId="006C81C1" w14:textId="7550FCF8"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3,134,967</w:t>
            </w:r>
          </w:p>
        </w:tc>
        <w:tc>
          <w:tcPr>
            <w:tcW w:w="579" w:type="pct"/>
            <w:tcBorders>
              <w:top w:val="nil"/>
              <w:left w:val="nil"/>
              <w:bottom w:val="nil"/>
            </w:tcBorders>
            <w:shd w:val="clear" w:color="auto" w:fill="auto"/>
            <w:noWrap/>
            <w:vAlign w:val="bottom"/>
          </w:tcPr>
          <w:p w14:paraId="3ADB29F6" w14:textId="671D3446"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c1_3803</w:t>
            </w:r>
          </w:p>
        </w:tc>
        <w:tc>
          <w:tcPr>
            <w:tcW w:w="585" w:type="pct"/>
            <w:tcBorders>
              <w:top w:val="nil"/>
              <w:bottom w:val="nil"/>
              <w:right w:val="nil"/>
            </w:tcBorders>
            <w:shd w:val="clear" w:color="auto" w:fill="auto"/>
            <w:vAlign w:val="bottom"/>
          </w:tcPr>
          <w:p w14:paraId="2C654387" w14:textId="33A84308"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3,585,641</w:t>
            </w:r>
          </w:p>
        </w:tc>
        <w:tc>
          <w:tcPr>
            <w:tcW w:w="399" w:type="pct"/>
            <w:tcBorders>
              <w:top w:val="nil"/>
              <w:left w:val="nil"/>
              <w:bottom w:val="nil"/>
              <w:right w:val="nil"/>
            </w:tcBorders>
            <w:shd w:val="clear" w:color="auto" w:fill="auto"/>
            <w:noWrap/>
            <w:vAlign w:val="bottom"/>
          </w:tcPr>
          <w:p w14:paraId="04E5A62D" w14:textId="3BADCDA7"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31.48</w:t>
            </w:r>
          </w:p>
        </w:tc>
        <w:tc>
          <w:tcPr>
            <w:tcW w:w="356" w:type="pct"/>
            <w:tcBorders>
              <w:top w:val="nil"/>
              <w:left w:val="nil"/>
              <w:bottom w:val="nil"/>
              <w:right w:val="nil"/>
            </w:tcBorders>
            <w:shd w:val="clear" w:color="auto" w:fill="auto"/>
            <w:noWrap/>
            <w:vAlign w:val="bottom"/>
          </w:tcPr>
          <w:p w14:paraId="7924BDB9" w14:textId="15B74A86"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6.83</w:t>
            </w:r>
          </w:p>
        </w:tc>
        <w:tc>
          <w:tcPr>
            <w:tcW w:w="323" w:type="pct"/>
            <w:tcBorders>
              <w:top w:val="nil"/>
              <w:left w:val="nil"/>
              <w:bottom w:val="nil"/>
              <w:right w:val="nil"/>
            </w:tcBorders>
            <w:shd w:val="clear" w:color="auto" w:fill="auto"/>
            <w:noWrap/>
            <w:vAlign w:val="bottom"/>
          </w:tcPr>
          <w:p w14:paraId="118F56F3" w14:textId="0B55EFEF"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16.4</w:t>
            </w:r>
          </w:p>
        </w:tc>
      </w:tr>
      <w:tr w:rsidR="009C4DB1" w:rsidRPr="009C4DB1" w14:paraId="48581FFF" w14:textId="77777777" w:rsidTr="009C4DB1">
        <w:trPr>
          <w:trHeight w:val="245"/>
        </w:trPr>
        <w:tc>
          <w:tcPr>
            <w:tcW w:w="367" w:type="pct"/>
            <w:tcBorders>
              <w:top w:val="nil"/>
              <w:left w:val="nil"/>
              <w:bottom w:val="nil"/>
              <w:right w:val="nil"/>
            </w:tcBorders>
            <w:shd w:val="clear" w:color="auto" w:fill="auto"/>
            <w:noWrap/>
            <w:vAlign w:val="center"/>
          </w:tcPr>
          <w:p w14:paraId="0C57CCCA" w14:textId="6ADA13CF"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SG08</w:t>
            </w:r>
          </w:p>
        </w:tc>
        <w:tc>
          <w:tcPr>
            <w:tcW w:w="314" w:type="pct"/>
            <w:tcBorders>
              <w:top w:val="nil"/>
              <w:left w:val="nil"/>
              <w:bottom w:val="nil"/>
              <w:right w:val="nil"/>
            </w:tcBorders>
            <w:shd w:val="clear" w:color="auto" w:fill="auto"/>
            <w:noWrap/>
            <w:vAlign w:val="center"/>
          </w:tcPr>
          <w:p w14:paraId="1F581469" w14:textId="4B36E296"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1113CE5F" w14:textId="139F6E09"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5</w:t>
            </w:r>
          </w:p>
        </w:tc>
        <w:tc>
          <w:tcPr>
            <w:tcW w:w="456" w:type="pct"/>
            <w:tcBorders>
              <w:top w:val="nil"/>
              <w:left w:val="nil"/>
              <w:bottom w:val="nil"/>
              <w:right w:val="nil"/>
            </w:tcBorders>
            <w:shd w:val="clear" w:color="auto" w:fill="auto"/>
            <w:noWrap/>
            <w:vAlign w:val="center"/>
          </w:tcPr>
          <w:p w14:paraId="3FE0DE44" w14:textId="664D0511"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29</w:t>
            </w:r>
          </w:p>
        </w:tc>
        <w:tc>
          <w:tcPr>
            <w:tcW w:w="579" w:type="pct"/>
            <w:tcBorders>
              <w:top w:val="nil"/>
              <w:left w:val="nil"/>
              <w:bottom w:val="nil"/>
            </w:tcBorders>
            <w:shd w:val="clear" w:color="auto" w:fill="auto"/>
            <w:noWrap/>
            <w:vAlign w:val="bottom"/>
          </w:tcPr>
          <w:p w14:paraId="30BBA2AF" w14:textId="33C8470D"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c2_23052</w:t>
            </w:r>
          </w:p>
        </w:tc>
        <w:tc>
          <w:tcPr>
            <w:tcW w:w="585" w:type="pct"/>
            <w:tcBorders>
              <w:top w:val="nil"/>
              <w:bottom w:val="nil"/>
              <w:right w:val="nil"/>
            </w:tcBorders>
            <w:shd w:val="clear" w:color="auto" w:fill="auto"/>
            <w:vAlign w:val="bottom"/>
          </w:tcPr>
          <w:p w14:paraId="7469312D" w14:textId="522B0C31"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4,906,728</w:t>
            </w:r>
          </w:p>
        </w:tc>
        <w:tc>
          <w:tcPr>
            <w:tcW w:w="579" w:type="pct"/>
            <w:tcBorders>
              <w:top w:val="nil"/>
              <w:left w:val="nil"/>
              <w:bottom w:val="nil"/>
            </w:tcBorders>
            <w:shd w:val="clear" w:color="auto" w:fill="auto"/>
            <w:noWrap/>
            <w:vAlign w:val="bottom"/>
          </w:tcPr>
          <w:p w14:paraId="295CCE18" w14:textId="1D7E379E"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c2_23055</w:t>
            </w:r>
          </w:p>
        </w:tc>
        <w:tc>
          <w:tcPr>
            <w:tcW w:w="585" w:type="pct"/>
            <w:tcBorders>
              <w:top w:val="nil"/>
              <w:bottom w:val="nil"/>
              <w:right w:val="nil"/>
            </w:tcBorders>
            <w:shd w:val="clear" w:color="auto" w:fill="auto"/>
            <w:vAlign w:val="bottom"/>
          </w:tcPr>
          <w:p w14:paraId="3317AEF3" w14:textId="35F81A75"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4,936,332</w:t>
            </w:r>
          </w:p>
        </w:tc>
        <w:tc>
          <w:tcPr>
            <w:tcW w:w="399" w:type="pct"/>
            <w:tcBorders>
              <w:top w:val="nil"/>
              <w:left w:val="nil"/>
              <w:bottom w:val="nil"/>
              <w:right w:val="nil"/>
            </w:tcBorders>
            <w:shd w:val="clear" w:color="auto" w:fill="auto"/>
            <w:noWrap/>
            <w:vAlign w:val="bottom"/>
          </w:tcPr>
          <w:p w14:paraId="685B433C" w14:textId="41DFDDEE"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57.98</w:t>
            </w:r>
          </w:p>
        </w:tc>
        <w:tc>
          <w:tcPr>
            <w:tcW w:w="356" w:type="pct"/>
            <w:tcBorders>
              <w:top w:val="nil"/>
              <w:left w:val="nil"/>
              <w:bottom w:val="nil"/>
              <w:right w:val="nil"/>
            </w:tcBorders>
            <w:shd w:val="clear" w:color="auto" w:fill="auto"/>
            <w:noWrap/>
            <w:vAlign w:val="bottom"/>
          </w:tcPr>
          <w:p w14:paraId="102F50CE" w14:textId="4451C1B0"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12.59</w:t>
            </w:r>
          </w:p>
        </w:tc>
        <w:tc>
          <w:tcPr>
            <w:tcW w:w="323" w:type="pct"/>
            <w:tcBorders>
              <w:top w:val="nil"/>
              <w:left w:val="nil"/>
              <w:bottom w:val="nil"/>
              <w:right w:val="nil"/>
            </w:tcBorders>
            <w:shd w:val="clear" w:color="auto" w:fill="auto"/>
            <w:noWrap/>
            <w:vAlign w:val="bottom"/>
          </w:tcPr>
          <w:p w14:paraId="023BB9EB" w14:textId="7AE2647C"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30.4</w:t>
            </w:r>
          </w:p>
        </w:tc>
      </w:tr>
      <w:tr w:rsidR="009C4DB1" w:rsidRPr="009C4DB1" w14:paraId="52C8F5B5" w14:textId="77777777" w:rsidTr="009C4DB1">
        <w:trPr>
          <w:trHeight w:val="245"/>
        </w:trPr>
        <w:tc>
          <w:tcPr>
            <w:tcW w:w="367" w:type="pct"/>
            <w:tcBorders>
              <w:top w:val="nil"/>
              <w:left w:val="nil"/>
              <w:bottom w:val="nil"/>
              <w:right w:val="nil"/>
            </w:tcBorders>
            <w:shd w:val="clear" w:color="auto" w:fill="auto"/>
            <w:noWrap/>
            <w:vAlign w:val="center"/>
          </w:tcPr>
          <w:p w14:paraId="77D0593F" w14:textId="47717A47"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ST08</w:t>
            </w:r>
          </w:p>
        </w:tc>
        <w:tc>
          <w:tcPr>
            <w:tcW w:w="314" w:type="pct"/>
            <w:tcBorders>
              <w:top w:val="nil"/>
              <w:left w:val="nil"/>
              <w:bottom w:val="nil"/>
              <w:right w:val="nil"/>
            </w:tcBorders>
            <w:shd w:val="clear" w:color="auto" w:fill="auto"/>
            <w:noWrap/>
            <w:vAlign w:val="center"/>
          </w:tcPr>
          <w:p w14:paraId="0EFCAE0A" w14:textId="676CD6AC"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0EAD7BB2" w14:textId="55747F5E"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4</w:t>
            </w:r>
          </w:p>
        </w:tc>
        <w:tc>
          <w:tcPr>
            <w:tcW w:w="456" w:type="pct"/>
            <w:tcBorders>
              <w:top w:val="nil"/>
              <w:left w:val="nil"/>
              <w:bottom w:val="nil"/>
              <w:right w:val="nil"/>
            </w:tcBorders>
            <w:shd w:val="clear" w:color="auto" w:fill="auto"/>
            <w:noWrap/>
            <w:vAlign w:val="center"/>
          </w:tcPr>
          <w:p w14:paraId="306F08C6" w14:textId="71470ECA"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w:t>
            </w:r>
          </w:p>
        </w:tc>
        <w:tc>
          <w:tcPr>
            <w:tcW w:w="579" w:type="pct"/>
            <w:tcBorders>
              <w:top w:val="nil"/>
              <w:left w:val="nil"/>
              <w:bottom w:val="nil"/>
            </w:tcBorders>
            <w:shd w:val="clear" w:color="auto" w:fill="auto"/>
            <w:noWrap/>
            <w:vAlign w:val="bottom"/>
          </w:tcPr>
          <w:p w14:paraId="2EB054BE" w14:textId="4E0F4CD3"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c1_7574</w:t>
            </w:r>
          </w:p>
        </w:tc>
        <w:tc>
          <w:tcPr>
            <w:tcW w:w="585" w:type="pct"/>
            <w:tcBorders>
              <w:top w:val="nil"/>
              <w:bottom w:val="nil"/>
              <w:right w:val="nil"/>
            </w:tcBorders>
            <w:shd w:val="clear" w:color="auto" w:fill="auto"/>
            <w:vAlign w:val="bottom"/>
          </w:tcPr>
          <w:p w14:paraId="1B05D370" w14:textId="6C6BB09E"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117,620</w:t>
            </w:r>
          </w:p>
        </w:tc>
        <w:tc>
          <w:tcPr>
            <w:tcW w:w="579" w:type="pct"/>
            <w:tcBorders>
              <w:top w:val="nil"/>
              <w:left w:val="nil"/>
              <w:bottom w:val="nil"/>
            </w:tcBorders>
            <w:shd w:val="clear" w:color="auto" w:fill="auto"/>
            <w:noWrap/>
            <w:vAlign w:val="bottom"/>
          </w:tcPr>
          <w:p w14:paraId="3DAFDB6F" w14:textId="5D4176ED"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c2_23593</w:t>
            </w:r>
          </w:p>
        </w:tc>
        <w:tc>
          <w:tcPr>
            <w:tcW w:w="585" w:type="pct"/>
            <w:tcBorders>
              <w:top w:val="nil"/>
              <w:bottom w:val="nil"/>
              <w:right w:val="nil"/>
            </w:tcBorders>
            <w:shd w:val="clear" w:color="auto" w:fill="auto"/>
            <w:vAlign w:val="bottom"/>
          </w:tcPr>
          <w:p w14:paraId="4F07278E" w14:textId="108C8566"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635,886</w:t>
            </w:r>
          </w:p>
        </w:tc>
        <w:tc>
          <w:tcPr>
            <w:tcW w:w="399" w:type="pct"/>
            <w:tcBorders>
              <w:top w:val="nil"/>
              <w:left w:val="nil"/>
              <w:bottom w:val="nil"/>
              <w:right w:val="nil"/>
            </w:tcBorders>
            <w:shd w:val="clear" w:color="auto" w:fill="auto"/>
            <w:noWrap/>
            <w:vAlign w:val="bottom"/>
          </w:tcPr>
          <w:p w14:paraId="1E820612" w14:textId="434A52DF"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56.21</w:t>
            </w:r>
          </w:p>
        </w:tc>
        <w:tc>
          <w:tcPr>
            <w:tcW w:w="356" w:type="pct"/>
            <w:tcBorders>
              <w:top w:val="nil"/>
              <w:left w:val="nil"/>
              <w:bottom w:val="nil"/>
              <w:right w:val="nil"/>
            </w:tcBorders>
            <w:shd w:val="clear" w:color="auto" w:fill="auto"/>
            <w:noWrap/>
            <w:vAlign w:val="bottom"/>
          </w:tcPr>
          <w:p w14:paraId="7D2FA4B8" w14:textId="155A190B"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12.21</w:t>
            </w:r>
          </w:p>
        </w:tc>
        <w:tc>
          <w:tcPr>
            <w:tcW w:w="323" w:type="pct"/>
            <w:tcBorders>
              <w:top w:val="nil"/>
              <w:left w:val="nil"/>
              <w:bottom w:val="nil"/>
              <w:right w:val="nil"/>
            </w:tcBorders>
            <w:shd w:val="clear" w:color="auto" w:fill="auto"/>
            <w:noWrap/>
            <w:vAlign w:val="bottom"/>
          </w:tcPr>
          <w:p w14:paraId="27CF3249" w14:textId="5A35DFE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29.5</w:t>
            </w:r>
          </w:p>
        </w:tc>
      </w:tr>
      <w:tr w:rsidR="009C4DB1" w:rsidRPr="009C4DB1" w14:paraId="47218A1A" w14:textId="77777777" w:rsidTr="009C4DB1">
        <w:trPr>
          <w:trHeight w:val="245"/>
        </w:trPr>
        <w:tc>
          <w:tcPr>
            <w:tcW w:w="367" w:type="pct"/>
            <w:tcBorders>
              <w:top w:val="nil"/>
              <w:left w:val="nil"/>
              <w:bottom w:val="nil"/>
              <w:right w:val="nil"/>
            </w:tcBorders>
            <w:shd w:val="clear" w:color="auto" w:fill="auto"/>
            <w:noWrap/>
            <w:vAlign w:val="center"/>
          </w:tcPr>
          <w:p w14:paraId="0286FCC5" w14:textId="06EC909F" w:rsidR="00C83112" w:rsidRPr="009C4DB1" w:rsidRDefault="00C83112" w:rsidP="009C4DB1">
            <w:pPr>
              <w:spacing w:before="0" w:after="0"/>
              <w:rPr>
                <w:rFonts w:eastAsia="Times New Roman" w:cs="Times New Roman"/>
                <w:color w:val="000000"/>
                <w:sz w:val="20"/>
                <w:szCs w:val="20"/>
              </w:rPr>
            </w:pPr>
          </w:p>
        </w:tc>
        <w:tc>
          <w:tcPr>
            <w:tcW w:w="314" w:type="pct"/>
            <w:tcBorders>
              <w:top w:val="nil"/>
              <w:left w:val="nil"/>
              <w:bottom w:val="nil"/>
              <w:right w:val="nil"/>
            </w:tcBorders>
            <w:shd w:val="clear" w:color="auto" w:fill="auto"/>
            <w:noWrap/>
            <w:vAlign w:val="center"/>
          </w:tcPr>
          <w:p w14:paraId="0F9BC725" w14:textId="52C2716F"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w:t>
            </w:r>
          </w:p>
        </w:tc>
        <w:tc>
          <w:tcPr>
            <w:tcW w:w="456" w:type="pct"/>
            <w:tcBorders>
              <w:top w:val="nil"/>
              <w:left w:val="nil"/>
              <w:bottom w:val="nil"/>
              <w:right w:val="nil"/>
            </w:tcBorders>
            <w:shd w:val="clear" w:color="auto" w:fill="auto"/>
            <w:noWrap/>
            <w:vAlign w:val="center"/>
          </w:tcPr>
          <w:p w14:paraId="6633850C" w14:textId="08868EDD"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9</w:t>
            </w:r>
          </w:p>
        </w:tc>
        <w:tc>
          <w:tcPr>
            <w:tcW w:w="456" w:type="pct"/>
            <w:tcBorders>
              <w:top w:val="nil"/>
              <w:left w:val="nil"/>
              <w:bottom w:val="nil"/>
              <w:right w:val="nil"/>
            </w:tcBorders>
            <w:shd w:val="clear" w:color="auto" w:fill="auto"/>
            <w:noWrap/>
            <w:vAlign w:val="center"/>
          </w:tcPr>
          <w:p w14:paraId="61840D73" w14:textId="2D236F1B"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92</w:t>
            </w:r>
          </w:p>
        </w:tc>
        <w:tc>
          <w:tcPr>
            <w:tcW w:w="579" w:type="pct"/>
            <w:tcBorders>
              <w:top w:val="nil"/>
              <w:left w:val="nil"/>
              <w:bottom w:val="nil"/>
            </w:tcBorders>
            <w:shd w:val="clear" w:color="auto" w:fill="auto"/>
            <w:noWrap/>
            <w:vAlign w:val="bottom"/>
          </w:tcPr>
          <w:p w14:paraId="2204EACB" w14:textId="436A28D6"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c2_14640</w:t>
            </w:r>
          </w:p>
        </w:tc>
        <w:tc>
          <w:tcPr>
            <w:tcW w:w="585" w:type="pct"/>
            <w:tcBorders>
              <w:top w:val="nil"/>
              <w:bottom w:val="nil"/>
              <w:right w:val="nil"/>
            </w:tcBorders>
            <w:shd w:val="clear" w:color="auto" w:fill="auto"/>
            <w:vAlign w:val="bottom"/>
          </w:tcPr>
          <w:p w14:paraId="076C5D22" w14:textId="1535F531"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50,367,678</w:t>
            </w:r>
          </w:p>
        </w:tc>
        <w:tc>
          <w:tcPr>
            <w:tcW w:w="579" w:type="pct"/>
            <w:tcBorders>
              <w:top w:val="nil"/>
              <w:left w:val="nil"/>
              <w:bottom w:val="nil"/>
            </w:tcBorders>
            <w:shd w:val="clear" w:color="auto" w:fill="auto"/>
            <w:noWrap/>
            <w:vAlign w:val="bottom"/>
          </w:tcPr>
          <w:p w14:paraId="31B02472" w14:textId="4DDE4E48"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c2_14641</w:t>
            </w:r>
          </w:p>
        </w:tc>
        <w:tc>
          <w:tcPr>
            <w:tcW w:w="585" w:type="pct"/>
            <w:tcBorders>
              <w:top w:val="nil"/>
              <w:bottom w:val="nil"/>
              <w:right w:val="nil"/>
            </w:tcBorders>
            <w:shd w:val="clear" w:color="auto" w:fill="auto"/>
            <w:vAlign w:val="bottom"/>
          </w:tcPr>
          <w:p w14:paraId="3B2C0A02" w14:textId="331D5305"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50,367,972</w:t>
            </w:r>
          </w:p>
        </w:tc>
        <w:tc>
          <w:tcPr>
            <w:tcW w:w="399" w:type="pct"/>
            <w:tcBorders>
              <w:top w:val="nil"/>
              <w:left w:val="nil"/>
              <w:bottom w:val="nil"/>
              <w:right w:val="nil"/>
            </w:tcBorders>
            <w:shd w:val="clear" w:color="auto" w:fill="auto"/>
            <w:noWrap/>
            <w:vAlign w:val="bottom"/>
          </w:tcPr>
          <w:p w14:paraId="4D72F3D1" w14:textId="6805D55C"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27.13</w:t>
            </w:r>
          </w:p>
        </w:tc>
        <w:tc>
          <w:tcPr>
            <w:tcW w:w="356" w:type="pct"/>
            <w:tcBorders>
              <w:top w:val="nil"/>
              <w:left w:val="nil"/>
              <w:bottom w:val="nil"/>
              <w:right w:val="nil"/>
            </w:tcBorders>
            <w:shd w:val="clear" w:color="auto" w:fill="auto"/>
            <w:noWrap/>
            <w:vAlign w:val="bottom"/>
          </w:tcPr>
          <w:p w14:paraId="4E0080ED" w14:textId="42D7296D"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5.89</w:t>
            </w:r>
          </w:p>
        </w:tc>
        <w:tc>
          <w:tcPr>
            <w:tcW w:w="323" w:type="pct"/>
            <w:tcBorders>
              <w:top w:val="nil"/>
              <w:left w:val="nil"/>
              <w:bottom w:val="nil"/>
              <w:right w:val="nil"/>
            </w:tcBorders>
            <w:shd w:val="clear" w:color="auto" w:fill="auto"/>
            <w:noWrap/>
            <w:vAlign w:val="bottom"/>
          </w:tcPr>
          <w:p w14:paraId="045EE270" w14:textId="5FDABE3C"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13.6</w:t>
            </w:r>
          </w:p>
        </w:tc>
      </w:tr>
      <w:tr w:rsidR="009C4DB1" w:rsidRPr="009C4DB1" w14:paraId="6DAD8660" w14:textId="77777777" w:rsidTr="009C4DB1">
        <w:trPr>
          <w:trHeight w:val="245"/>
        </w:trPr>
        <w:tc>
          <w:tcPr>
            <w:tcW w:w="367" w:type="pct"/>
            <w:tcBorders>
              <w:top w:val="nil"/>
              <w:left w:val="nil"/>
              <w:bottom w:val="nil"/>
              <w:right w:val="nil"/>
            </w:tcBorders>
            <w:shd w:val="clear" w:color="auto" w:fill="auto"/>
            <w:noWrap/>
            <w:vAlign w:val="center"/>
          </w:tcPr>
          <w:p w14:paraId="6CBBCFC0" w14:textId="34368640"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NS06</w:t>
            </w:r>
          </w:p>
        </w:tc>
        <w:tc>
          <w:tcPr>
            <w:tcW w:w="314" w:type="pct"/>
            <w:tcBorders>
              <w:top w:val="nil"/>
              <w:left w:val="nil"/>
              <w:bottom w:val="nil"/>
              <w:right w:val="nil"/>
            </w:tcBorders>
            <w:shd w:val="clear" w:color="auto" w:fill="auto"/>
            <w:noWrap/>
            <w:vAlign w:val="center"/>
          </w:tcPr>
          <w:p w14:paraId="7C1DDD73" w14:textId="2AC90D7C"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20C589C7" w14:textId="7E17056A"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55435AA7" w14:textId="5437BCA0"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w:t>
            </w:r>
          </w:p>
        </w:tc>
        <w:tc>
          <w:tcPr>
            <w:tcW w:w="579" w:type="pct"/>
            <w:tcBorders>
              <w:top w:val="nil"/>
              <w:left w:val="nil"/>
              <w:bottom w:val="nil"/>
            </w:tcBorders>
            <w:shd w:val="clear" w:color="auto" w:fill="auto"/>
            <w:noWrap/>
            <w:vAlign w:val="bottom"/>
          </w:tcPr>
          <w:p w14:paraId="13F99DD3" w14:textId="794C2F8C"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c2_36664</w:t>
            </w:r>
          </w:p>
        </w:tc>
        <w:tc>
          <w:tcPr>
            <w:tcW w:w="585" w:type="pct"/>
            <w:tcBorders>
              <w:top w:val="nil"/>
              <w:bottom w:val="nil"/>
              <w:right w:val="nil"/>
            </w:tcBorders>
            <w:shd w:val="clear" w:color="auto" w:fill="auto"/>
            <w:vAlign w:val="bottom"/>
          </w:tcPr>
          <w:p w14:paraId="291C98AD" w14:textId="48E2860B"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535,454</w:t>
            </w:r>
          </w:p>
        </w:tc>
        <w:tc>
          <w:tcPr>
            <w:tcW w:w="579" w:type="pct"/>
            <w:tcBorders>
              <w:top w:val="nil"/>
              <w:left w:val="nil"/>
              <w:bottom w:val="nil"/>
            </w:tcBorders>
            <w:shd w:val="clear" w:color="auto" w:fill="auto"/>
            <w:noWrap/>
            <w:vAlign w:val="bottom"/>
          </w:tcPr>
          <w:p w14:paraId="6A28635E" w14:textId="0BB20A38"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c2_36668</w:t>
            </w:r>
          </w:p>
        </w:tc>
        <w:tc>
          <w:tcPr>
            <w:tcW w:w="585" w:type="pct"/>
            <w:tcBorders>
              <w:top w:val="nil"/>
              <w:bottom w:val="nil"/>
              <w:right w:val="nil"/>
            </w:tcBorders>
            <w:shd w:val="clear" w:color="auto" w:fill="auto"/>
            <w:vAlign w:val="bottom"/>
          </w:tcPr>
          <w:p w14:paraId="58AF5407" w14:textId="3D5E43D0"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559,640</w:t>
            </w:r>
          </w:p>
        </w:tc>
        <w:tc>
          <w:tcPr>
            <w:tcW w:w="399" w:type="pct"/>
            <w:tcBorders>
              <w:top w:val="nil"/>
              <w:left w:val="nil"/>
              <w:bottom w:val="nil"/>
              <w:right w:val="nil"/>
            </w:tcBorders>
            <w:shd w:val="clear" w:color="auto" w:fill="auto"/>
            <w:noWrap/>
            <w:vAlign w:val="bottom"/>
          </w:tcPr>
          <w:p w14:paraId="2A790470" w14:textId="29F578C1"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26.02</w:t>
            </w:r>
          </w:p>
        </w:tc>
        <w:tc>
          <w:tcPr>
            <w:tcW w:w="356" w:type="pct"/>
            <w:tcBorders>
              <w:top w:val="nil"/>
              <w:left w:val="nil"/>
              <w:bottom w:val="nil"/>
              <w:right w:val="nil"/>
            </w:tcBorders>
            <w:shd w:val="clear" w:color="auto" w:fill="auto"/>
            <w:noWrap/>
            <w:vAlign w:val="bottom"/>
          </w:tcPr>
          <w:p w14:paraId="7FABF6C1" w14:textId="4926578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5.65</w:t>
            </w:r>
          </w:p>
        </w:tc>
        <w:tc>
          <w:tcPr>
            <w:tcW w:w="323" w:type="pct"/>
            <w:tcBorders>
              <w:top w:val="nil"/>
              <w:left w:val="nil"/>
              <w:bottom w:val="nil"/>
              <w:right w:val="nil"/>
            </w:tcBorders>
            <w:shd w:val="clear" w:color="auto" w:fill="auto"/>
            <w:noWrap/>
            <w:vAlign w:val="bottom"/>
          </w:tcPr>
          <w:p w14:paraId="0326418E" w14:textId="65C0FB88"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13.0</w:t>
            </w:r>
          </w:p>
        </w:tc>
      </w:tr>
      <w:tr w:rsidR="009C4DB1" w:rsidRPr="009C4DB1" w14:paraId="061F258E" w14:textId="77777777" w:rsidTr="009C4DB1">
        <w:trPr>
          <w:trHeight w:val="245"/>
        </w:trPr>
        <w:tc>
          <w:tcPr>
            <w:tcW w:w="367" w:type="pct"/>
            <w:tcBorders>
              <w:top w:val="nil"/>
              <w:left w:val="nil"/>
              <w:bottom w:val="nil"/>
              <w:right w:val="nil"/>
            </w:tcBorders>
            <w:shd w:val="clear" w:color="auto" w:fill="auto"/>
            <w:noWrap/>
            <w:vAlign w:val="center"/>
          </w:tcPr>
          <w:p w14:paraId="35090E02" w14:textId="69B5E2DA"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NS08</w:t>
            </w:r>
          </w:p>
        </w:tc>
        <w:tc>
          <w:tcPr>
            <w:tcW w:w="314" w:type="pct"/>
            <w:tcBorders>
              <w:top w:val="nil"/>
              <w:left w:val="nil"/>
              <w:bottom w:val="nil"/>
              <w:right w:val="nil"/>
            </w:tcBorders>
            <w:shd w:val="clear" w:color="auto" w:fill="auto"/>
            <w:noWrap/>
            <w:vAlign w:val="center"/>
          </w:tcPr>
          <w:p w14:paraId="376B3A52" w14:textId="01CCBFEF"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nil"/>
              <w:right w:val="nil"/>
            </w:tcBorders>
            <w:shd w:val="clear" w:color="auto" w:fill="auto"/>
            <w:noWrap/>
            <w:vAlign w:val="center"/>
          </w:tcPr>
          <w:p w14:paraId="27A91C3B" w14:textId="26EBD52B"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5</w:t>
            </w:r>
          </w:p>
        </w:tc>
        <w:tc>
          <w:tcPr>
            <w:tcW w:w="456" w:type="pct"/>
            <w:tcBorders>
              <w:top w:val="nil"/>
              <w:left w:val="nil"/>
              <w:bottom w:val="nil"/>
              <w:right w:val="nil"/>
            </w:tcBorders>
            <w:shd w:val="clear" w:color="auto" w:fill="auto"/>
            <w:noWrap/>
            <w:vAlign w:val="center"/>
          </w:tcPr>
          <w:p w14:paraId="1DACBF01" w14:textId="405DA5F2"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27</w:t>
            </w:r>
          </w:p>
        </w:tc>
        <w:tc>
          <w:tcPr>
            <w:tcW w:w="579" w:type="pct"/>
            <w:tcBorders>
              <w:top w:val="nil"/>
              <w:left w:val="nil"/>
              <w:bottom w:val="nil"/>
            </w:tcBorders>
            <w:shd w:val="clear" w:color="auto" w:fill="auto"/>
            <w:noWrap/>
            <w:vAlign w:val="bottom"/>
          </w:tcPr>
          <w:p w14:paraId="07284C5A" w14:textId="63B3FECB"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c2_22959</w:t>
            </w:r>
          </w:p>
        </w:tc>
        <w:tc>
          <w:tcPr>
            <w:tcW w:w="585" w:type="pct"/>
            <w:tcBorders>
              <w:top w:val="nil"/>
              <w:bottom w:val="nil"/>
              <w:right w:val="nil"/>
            </w:tcBorders>
            <w:shd w:val="clear" w:color="auto" w:fill="auto"/>
            <w:vAlign w:val="bottom"/>
          </w:tcPr>
          <w:p w14:paraId="4DD2C4E3" w14:textId="50DD808E"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4,434,048</w:t>
            </w:r>
          </w:p>
        </w:tc>
        <w:tc>
          <w:tcPr>
            <w:tcW w:w="579" w:type="pct"/>
            <w:tcBorders>
              <w:top w:val="nil"/>
              <w:left w:val="nil"/>
              <w:bottom w:val="nil"/>
            </w:tcBorders>
            <w:shd w:val="clear" w:color="auto" w:fill="auto"/>
            <w:noWrap/>
            <w:vAlign w:val="bottom"/>
          </w:tcPr>
          <w:p w14:paraId="3005DB02" w14:textId="138184B3"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c2_23052</w:t>
            </w:r>
          </w:p>
        </w:tc>
        <w:tc>
          <w:tcPr>
            <w:tcW w:w="585" w:type="pct"/>
            <w:tcBorders>
              <w:top w:val="nil"/>
              <w:bottom w:val="nil"/>
              <w:right w:val="nil"/>
            </w:tcBorders>
            <w:shd w:val="clear" w:color="auto" w:fill="auto"/>
            <w:vAlign w:val="bottom"/>
          </w:tcPr>
          <w:p w14:paraId="35B7B55A" w14:textId="4CDB5E1E"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4,906,728</w:t>
            </w:r>
          </w:p>
        </w:tc>
        <w:tc>
          <w:tcPr>
            <w:tcW w:w="399" w:type="pct"/>
            <w:tcBorders>
              <w:top w:val="nil"/>
              <w:left w:val="nil"/>
              <w:bottom w:val="nil"/>
              <w:right w:val="nil"/>
            </w:tcBorders>
            <w:shd w:val="clear" w:color="auto" w:fill="auto"/>
            <w:noWrap/>
            <w:vAlign w:val="bottom"/>
          </w:tcPr>
          <w:p w14:paraId="6BAFAC0C" w14:textId="4510CFAB"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26.45</w:t>
            </w:r>
          </w:p>
        </w:tc>
        <w:tc>
          <w:tcPr>
            <w:tcW w:w="356" w:type="pct"/>
            <w:tcBorders>
              <w:top w:val="nil"/>
              <w:left w:val="nil"/>
              <w:bottom w:val="nil"/>
              <w:right w:val="nil"/>
            </w:tcBorders>
            <w:shd w:val="clear" w:color="auto" w:fill="auto"/>
            <w:noWrap/>
            <w:vAlign w:val="bottom"/>
          </w:tcPr>
          <w:p w14:paraId="4D683DC6" w14:textId="30FBAEC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5.74</w:t>
            </w:r>
          </w:p>
        </w:tc>
        <w:tc>
          <w:tcPr>
            <w:tcW w:w="323" w:type="pct"/>
            <w:tcBorders>
              <w:top w:val="nil"/>
              <w:left w:val="nil"/>
              <w:bottom w:val="nil"/>
              <w:right w:val="nil"/>
            </w:tcBorders>
            <w:shd w:val="clear" w:color="auto" w:fill="auto"/>
            <w:noWrap/>
            <w:vAlign w:val="bottom"/>
          </w:tcPr>
          <w:p w14:paraId="3316A0AF" w14:textId="377E7449"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13.2</w:t>
            </w:r>
          </w:p>
        </w:tc>
      </w:tr>
      <w:tr w:rsidR="009C4DB1" w:rsidRPr="009C4DB1" w14:paraId="7FFED4BF" w14:textId="77777777" w:rsidTr="009C4DB1">
        <w:trPr>
          <w:trHeight w:val="245"/>
        </w:trPr>
        <w:tc>
          <w:tcPr>
            <w:tcW w:w="367" w:type="pct"/>
            <w:tcBorders>
              <w:top w:val="nil"/>
              <w:left w:val="nil"/>
              <w:right w:val="nil"/>
            </w:tcBorders>
            <w:shd w:val="clear" w:color="auto" w:fill="auto"/>
            <w:noWrap/>
            <w:vAlign w:val="center"/>
          </w:tcPr>
          <w:p w14:paraId="73F0731A" w14:textId="4A44E566"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NI08</w:t>
            </w:r>
          </w:p>
        </w:tc>
        <w:tc>
          <w:tcPr>
            <w:tcW w:w="314" w:type="pct"/>
            <w:tcBorders>
              <w:top w:val="nil"/>
              <w:left w:val="nil"/>
              <w:right w:val="nil"/>
            </w:tcBorders>
            <w:shd w:val="clear" w:color="auto" w:fill="auto"/>
            <w:noWrap/>
            <w:vAlign w:val="center"/>
          </w:tcPr>
          <w:p w14:paraId="6A7CA753" w14:textId="50215145"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right w:val="nil"/>
            </w:tcBorders>
            <w:shd w:val="clear" w:color="auto" w:fill="auto"/>
            <w:noWrap/>
            <w:vAlign w:val="center"/>
          </w:tcPr>
          <w:p w14:paraId="4B2C1729" w14:textId="2937AE64"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5</w:t>
            </w:r>
          </w:p>
        </w:tc>
        <w:tc>
          <w:tcPr>
            <w:tcW w:w="456" w:type="pct"/>
            <w:tcBorders>
              <w:top w:val="nil"/>
              <w:left w:val="nil"/>
              <w:right w:val="nil"/>
            </w:tcBorders>
            <w:shd w:val="clear" w:color="auto" w:fill="auto"/>
            <w:noWrap/>
            <w:vAlign w:val="center"/>
          </w:tcPr>
          <w:p w14:paraId="75814AF8" w14:textId="582A0280"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28</w:t>
            </w:r>
          </w:p>
        </w:tc>
        <w:tc>
          <w:tcPr>
            <w:tcW w:w="579" w:type="pct"/>
            <w:tcBorders>
              <w:top w:val="nil"/>
              <w:left w:val="nil"/>
            </w:tcBorders>
            <w:shd w:val="clear" w:color="auto" w:fill="auto"/>
            <w:noWrap/>
            <w:vAlign w:val="bottom"/>
          </w:tcPr>
          <w:p w14:paraId="7C260C71" w14:textId="5EAECFF9"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c2_22959</w:t>
            </w:r>
          </w:p>
        </w:tc>
        <w:tc>
          <w:tcPr>
            <w:tcW w:w="585" w:type="pct"/>
            <w:tcBorders>
              <w:top w:val="nil"/>
              <w:right w:val="nil"/>
            </w:tcBorders>
            <w:shd w:val="clear" w:color="auto" w:fill="auto"/>
            <w:vAlign w:val="bottom"/>
          </w:tcPr>
          <w:p w14:paraId="10D5A4BF" w14:textId="4348B160"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4,434,048</w:t>
            </w:r>
          </w:p>
        </w:tc>
        <w:tc>
          <w:tcPr>
            <w:tcW w:w="579" w:type="pct"/>
            <w:tcBorders>
              <w:top w:val="nil"/>
              <w:left w:val="nil"/>
            </w:tcBorders>
            <w:shd w:val="clear" w:color="auto" w:fill="auto"/>
            <w:noWrap/>
            <w:vAlign w:val="bottom"/>
          </w:tcPr>
          <w:p w14:paraId="5AB85119" w14:textId="4A7DA648"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c2_23052</w:t>
            </w:r>
          </w:p>
        </w:tc>
        <w:tc>
          <w:tcPr>
            <w:tcW w:w="585" w:type="pct"/>
            <w:tcBorders>
              <w:top w:val="nil"/>
              <w:right w:val="nil"/>
            </w:tcBorders>
            <w:shd w:val="clear" w:color="auto" w:fill="auto"/>
            <w:vAlign w:val="bottom"/>
          </w:tcPr>
          <w:p w14:paraId="296F3434" w14:textId="0A3F8B38"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4,906,728</w:t>
            </w:r>
          </w:p>
        </w:tc>
        <w:tc>
          <w:tcPr>
            <w:tcW w:w="399" w:type="pct"/>
            <w:tcBorders>
              <w:top w:val="nil"/>
              <w:left w:val="nil"/>
              <w:right w:val="nil"/>
            </w:tcBorders>
            <w:shd w:val="clear" w:color="auto" w:fill="auto"/>
            <w:noWrap/>
            <w:vAlign w:val="bottom"/>
          </w:tcPr>
          <w:p w14:paraId="6C0C0445" w14:textId="11EDF5C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30.37</w:t>
            </w:r>
          </w:p>
        </w:tc>
        <w:tc>
          <w:tcPr>
            <w:tcW w:w="356" w:type="pct"/>
            <w:tcBorders>
              <w:top w:val="nil"/>
              <w:left w:val="nil"/>
              <w:right w:val="nil"/>
            </w:tcBorders>
            <w:shd w:val="clear" w:color="auto" w:fill="auto"/>
            <w:noWrap/>
            <w:vAlign w:val="bottom"/>
          </w:tcPr>
          <w:p w14:paraId="240CC341" w14:textId="70F9BE68"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6.60</w:t>
            </w:r>
          </w:p>
        </w:tc>
        <w:tc>
          <w:tcPr>
            <w:tcW w:w="323" w:type="pct"/>
            <w:tcBorders>
              <w:top w:val="nil"/>
              <w:left w:val="nil"/>
              <w:right w:val="nil"/>
            </w:tcBorders>
            <w:shd w:val="clear" w:color="auto" w:fill="auto"/>
            <w:noWrap/>
            <w:vAlign w:val="bottom"/>
          </w:tcPr>
          <w:p w14:paraId="18AB5594" w14:textId="093FF33C"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15.6</w:t>
            </w:r>
          </w:p>
        </w:tc>
      </w:tr>
      <w:tr w:rsidR="009C4DB1" w:rsidRPr="009C4DB1" w14:paraId="44CF0018" w14:textId="77777777" w:rsidTr="009C4DB1">
        <w:trPr>
          <w:trHeight w:val="245"/>
        </w:trPr>
        <w:tc>
          <w:tcPr>
            <w:tcW w:w="367" w:type="pct"/>
            <w:tcBorders>
              <w:top w:val="nil"/>
              <w:left w:val="nil"/>
              <w:bottom w:val="single" w:sz="4" w:space="0" w:color="auto"/>
              <w:right w:val="nil"/>
            </w:tcBorders>
            <w:shd w:val="clear" w:color="auto" w:fill="auto"/>
            <w:noWrap/>
            <w:vAlign w:val="center"/>
          </w:tcPr>
          <w:p w14:paraId="6E349640" w14:textId="0A84BEEC" w:rsidR="00C83112" w:rsidRPr="009C4DB1" w:rsidRDefault="00C83112" w:rsidP="009C4DB1">
            <w:pPr>
              <w:spacing w:before="0" w:after="0"/>
              <w:rPr>
                <w:rFonts w:eastAsia="Times New Roman" w:cs="Times New Roman"/>
                <w:color w:val="000000"/>
                <w:sz w:val="20"/>
                <w:szCs w:val="20"/>
              </w:rPr>
            </w:pPr>
            <w:r w:rsidRPr="009C4DB1">
              <w:rPr>
                <w:rFonts w:cs="Times New Roman"/>
                <w:color w:val="000000"/>
                <w:sz w:val="20"/>
                <w:szCs w:val="20"/>
              </w:rPr>
              <w:t>NI14</w:t>
            </w:r>
          </w:p>
        </w:tc>
        <w:tc>
          <w:tcPr>
            <w:tcW w:w="314" w:type="pct"/>
            <w:tcBorders>
              <w:top w:val="nil"/>
              <w:left w:val="nil"/>
              <w:bottom w:val="single" w:sz="4" w:space="0" w:color="auto"/>
              <w:right w:val="nil"/>
            </w:tcBorders>
            <w:shd w:val="clear" w:color="auto" w:fill="auto"/>
            <w:noWrap/>
            <w:vAlign w:val="center"/>
          </w:tcPr>
          <w:p w14:paraId="7275009F" w14:textId="219D0741"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1</w:t>
            </w:r>
          </w:p>
        </w:tc>
        <w:tc>
          <w:tcPr>
            <w:tcW w:w="456" w:type="pct"/>
            <w:tcBorders>
              <w:top w:val="nil"/>
              <w:left w:val="nil"/>
              <w:bottom w:val="single" w:sz="4" w:space="0" w:color="auto"/>
              <w:right w:val="nil"/>
            </w:tcBorders>
            <w:shd w:val="clear" w:color="auto" w:fill="auto"/>
            <w:noWrap/>
            <w:vAlign w:val="center"/>
          </w:tcPr>
          <w:p w14:paraId="0DA5B8D8" w14:textId="202BFFD6"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5</w:t>
            </w:r>
          </w:p>
        </w:tc>
        <w:tc>
          <w:tcPr>
            <w:tcW w:w="456" w:type="pct"/>
            <w:tcBorders>
              <w:top w:val="nil"/>
              <w:left w:val="nil"/>
              <w:bottom w:val="single" w:sz="4" w:space="0" w:color="auto"/>
              <w:right w:val="nil"/>
            </w:tcBorders>
            <w:shd w:val="clear" w:color="auto" w:fill="auto"/>
            <w:noWrap/>
            <w:vAlign w:val="center"/>
          </w:tcPr>
          <w:p w14:paraId="29B0EB4B" w14:textId="5302898F" w:rsidR="00C83112" w:rsidRPr="009C4DB1" w:rsidRDefault="00C83112" w:rsidP="009C4DB1">
            <w:pPr>
              <w:spacing w:before="0" w:after="0"/>
              <w:jc w:val="right"/>
              <w:rPr>
                <w:rFonts w:eastAsia="Times New Roman" w:cs="Times New Roman"/>
                <w:color w:val="000000"/>
                <w:sz w:val="20"/>
                <w:szCs w:val="20"/>
              </w:rPr>
            </w:pPr>
            <w:r w:rsidRPr="009C4DB1">
              <w:rPr>
                <w:rFonts w:cs="Times New Roman"/>
                <w:color w:val="000000"/>
                <w:sz w:val="20"/>
                <w:szCs w:val="20"/>
              </w:rPr>
              <w:t>27</w:t>
            </w:r>
          </w:p>
        </w:tc>
        <w:tc>
          <w:tcPr>
            <w:tcW w:w="579" w:type="pct"/>
            <w:tcBorders>
              <w:top w:val="nil"/>
              <w:left w:val="nil"/>
              <w:bottom w:val="single" w:sz="4" w:space="0" w:color="auto"/>
            </w:tcBorders>
            <w:shd w:val="clear" w:color="auto" w:fill="auto"/>
            <w:noWrap/>
            <w:vAlign w:val="bottom"/>
          </w:tcPr>
          <w:p w14:paraId="033F7843" w14:textId="23642478"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c2_22959</w:t>
            </w:r>
          </w:p>
        </w:tc>
        <w:tc>
          <w:tcPr>
            <w:tcW w:w="585" w:type="pct"/>
            <w:tcBorders>
              <w:top w:val="nil"/>
              <w:bottom w:val="single" w:sz="4" w:space="0" w:color="auto"/>
              <w:right w:val="nil"/>
            </w:tcBorders>
            <w:shd w:val="clear" w:color="auto" w:fill="auto"/>
            <w:vAlign w:val="bottom"/>
          </w:tcPr>
          <w:p w14:paraId="76DFAE16" w14:textId="0B0BBCCC"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4,434,048</w:t>
            </w:r>
          </w:p>
        </w:tc>
        <w:tc>
          <w:tcPr>
            <w:tcW w:w="579" w:type="pct"/>
            <w:tcBorders>
              <w:top w:val="nil"/>
              <w:left w:val="nil"/>
              <w:bottom w:val="single" w:sz="4" w:space="0" w:color="auto"/>
            </w:tcBorders>
            <w:shd w:val="clear" w:color="auto" w:fill="auto"/>
            <w:noWrap/>
            <w:vAlign w:val="bottom"/>
          </w:tcPr>
          <w:p w14:paraId="34F557EA" w14:textId="18746EED" w:rsidR="00C83112" w:rsidRPr="009C4DB1" w:rsidRDefault="00C83112" w:rsidP="00C83112">
            <w:pPr>
              <w:spacing w:before="0" w:after="0"/>
              <w:rPr>
                <w:rFonts w:eastAsia="Times New Roman" w:cs="Times New Roman"/>
                <w:color w:val="000000"/>
                <w:sz w:val="20"/>
                <w:szCs w:val="20"/>
              </w:rPr>
            </w:pPr>
            <w:r w:rsidRPr="009C4DB1">
              <w:rPr>
                <w:rFonts w:cs="Times New Roman"/>
                <w:color w:val="000000"/>
                <w:sz w:val="20"/>
                <w:szCs w:val="20"/>
              </w:rPr>
              <w:t>c2_23052</w:t>
            </w:r>
          </w:p>
        </w:tc>
        <w:tc>
          <w:tcPr>
            <w:tcW w:w="585" w:type="pct"/>
            <w:tcBorders>
              <w:top w:val="nil"/>
              <w:bottom w:val="single" w:sz="4" w:space="0" w:color="auto"/>
              <w:right w:val="nil"/>
            </w:tcBorders>
            <w:shd w:val="clear" w:color="auto" w:fill="auto"/>
            <w:vAlign w:val="bottom"/>
          </w:tcPr>
          <w:p w14:paraId="33CA90E5" w14:textId="1D4CE568"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4,906,728</w:t>
            </w:r>
          </w:p>
        </w:tc>
        <w:tc>
          <w:tcPr>
            <w:tcW w:w="399" w:type="pct"/>
            <w:tcBorders>
              <w:top w:val="nil"/>
              <w:left w:val="nil"/>
              <w:bottom w:val="single" w:sz="4" w:space="0" w:color="auto"/>
              <w:right w:val="nil"/>
            </w:tcBorders>
            <w:shd w:val="clear" w:color="auto" w:fill="auto"/>
            <w:noWrap/>
            <w:vAlign w:val="bottom"/>
          </w:tcPr>
          <w:p w14:paraId="433A80FB" w14:textId="62F1DE36"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26.42</w:t>
            </w:r>
          </w:p>
        </w:tc>
        <w:tc>
          <w:tcPr>
            <w:tcW w:w="356" w:type="pct"/>
            <w:tcBorders>
              <w:top w:val="nil"/>
              <w:left w:val="nil"/>
              <w:bottom w:val="single" w:sz="4" w:space="0" w:color="auto"/>
              <w:right w:val="nil"/>
            </w:tcBorders>
            <w:shd w:val="clear" w:color="auto" w:fill="auto"/>
            <w:noWrap/>
            <w:vAlign w:val="bottom"/>
          </w:tcPr>
          <w:p w14:paraId="3672E6EA" w14:textId="73E6BA72"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5.74</w:t>
            </w:r>
          </w:p>
        </w:tc>
        <w:tc>
          <w:tcPr>
            <w:tcW w:w="323" w:type="pct"/>
            <w:tcBorders>
              <w:top w:val="nil"/>
              <w:left w:val="nil"/>
              <w:bottom w:val="single" w:sz="4" w:space="0" w:color="auto"/>
              <w:right w:val="nil"/>
            </w:tcBorders>
            <w:shd w:val="clear" w:color="auto" w:fill="auto"/>
            <w:noWrap/>
            <w:vAlign w:val="bottom"/>
          </w:tcPr>
          <w:p w14:paraId="71116EA7" w14:textId="7562E8AF" w:rsidR="00C83112" w:rsidRPr="009C4DB1" w:rsidRDefault="00C83112" w:rsidP="00C83112">
            <w:pPr>
              <w:spacing w:before="0" w:after="0"/>
              <w:jc w:val="right"/>
              <w:rPr>
                <w:rFonts w:eastAsia="Times New Roman" w:cs="Times New Roman"/>
                <w:color w:val="000000"/>
                <w:sz w:val="20"/>
                <w:szCs w:val="20"/>
              </w:rPr>
            </w:pPr>
            <w:r w:rsidRPr="009C4DB1">
              <w:rPr>
                <w:rFonts w:cs="Times New Roman"/>
                <w:color w:val="000000"/>
                <w:sz w:val="20"/>
                <w:szCs w:val="20"/>
              </w:rPr>
              <w:t>13.5</w:t>
            </w:r>
          </w:p>
        </w:tc>
      </w:tr>
    </w:tbl>
    <w:p w14:paraId="7FD91BE9" w14:textId="3039FDDB" w:rsidR="00B22F37" w:rsidRDefault="00505B0F" w:rsidP="00505B0F">
      <w:pPr>
        <w:spacing w:before="0" w:after="0"/>
        <w:rPr>
          <w:sz w:val="20"/>
          <w:szCs w:val="20"/>
        </w:rPr>
      </w:pPr>
      <w:proofErr w:type="spellStart"/>
      <w:r w:rsidRPr="001E4356">
        <w:rPr>
          <w:sz w:val="20"/>
          <w:szCs w:val="20"/>
          <w:vertAlign w:val="superscript"/>
        </w:rPr>
        <w:t>a</w:t>
      </w:r>
      <w:r w:rsidRPr="001E4356">
        <w:rPr>
          <w:sz w:val="20"/>
          <w:szCs w:val="20"/>
        </w:rPr>
        <w:t>Traits</w:t>
      </w:r>
      <w:proofErr w:type="spellEnd"/>
      <w:r w:rsidRPr="001E4356">
        <w:rPr>
          <w:sz w:val="20"/>
          <w:szCs w:val="20"/>
        </w:rPr>
        <w:t>: plant yield (PY), foliage maturity (FM), specific gravity (SG), skin texture (ST),</w:t>
      </w:r>
      <w:r w:rsidR="002F6597">
        <w:rPr>
          <w:sz w:val="20"/>
          <w:szCs w:val="20"/>
        </w:rPr>
        <w:t xml:space="preserve"> and</w:t>
      </w:r>
      <w:r w:rsidRPr="001E4356">
        <w:rPr>
          <w:sz w:val="20"/>
          <w:szCs w:val="20"/>
        </w:rPr>
        <w:t xml:space="preserve"> internal heat necrosis severity (NS) and intensity (NI).</w:t>
      </w:r>
    </w:p>
    <w:p w14:paraId="26389E29" w14:textId="6CCB0DA8" w:rsidR="00505B0F" w:rsidRDefault="00505B0F" w:rsidP="00505B0F">
      <w:pPr>
        <w:spacing w:before="0" w:after="0"/>
        <w:rPr>
          <w:sz w:val="20"/>
          <w:szCs w:val="20"/>
        </w:rPr>
      </w:pPr>
      <w:proofErr w:type="spellStart"/>
      <w:r w:rsidRPr="00505B0F">
        <w:rPr>
          <w:sz w:val="20"/>
          <w:szCs w:val="20"/>
          <w:vertAlign w:val="superscript"/>
        </w:rPr>
        <w:t>b</w:t>
      </w:r>
      <w:r>
        <w:rPr>
          <w:sz w:val="20"/>
          <w:szCs w:val="20"/>
        </w:rPr>
        <w:t>Likelihood</w:t>
      </w:r>
      <w:proofErr w:type="spellEnd"/>
      <w:r>
        <w:rPr>
          <w:sz w:val="20"/>
          <w:szCs w:val="20"/>
        </w:rPr>
        <w:t xml:space="preserve"> ratio test (LRT).</w:t>
      </w:r>
    </w:p>
    <w:p w14:paraId="60167D4A" w14:textId="54D05A79" w:rsidR="00505B0F" w:rsidRDefault="00505B0F" w:rsidP="00505B0F">
      <w:pPr>
        <w:spacing w:before="0" w:after="0"/>
        <w:rPr>
          <w:sz w:val="20"/>
          <w:szCs w:val="20"/>
        </w:rPr>
      </w:pPr>
      <w:proofErr w:type="spellStart"/>
      <w:r w:rsidRPr="00505B0F">
        <w:rPr>
          <w:sz w:val="20"/>
          <w:szCs w:val="20"/>
          <w:vertAlign w:val="superscript"/>
        </w:rPr>
        <w:t>c</w:t>
      </w:r>
      <w:r>
        <w:rPr>
          <w:sz w:val="20"/>
          <w:szCs w:val="20"/>
        </w:rPr>
        <w:t>Logarithm</w:t>
      </w:r>
      <w:proofErr w:type="spellEnd"/>
      <w:r>
        <w:rPr>
          <w:sz w:val="20"/>
          <w:szCs w:val="20"/>
        </w:rPr>
        <w:t xml:space="preserve"> of the odds (LOD).</w:t>
      </w:r>
    </w:p>
    <w:p w14:paraId="1C01EB18" w14:textId="29D84409" w:rsidR="00505B0F" w:rsidRDefault="00505B0F" w:rsidP="00505B0F">
      <w:pPr>
        <w:spacing w:before="0" w:after="0"/>
        <w:rPr>
          <w:rFonts w:cs="Times New Roman"/>
          <w:szCs w:val="24"/>
        </w:rPr>
      </w:pPr>
      <w:proofErr w:type="spellStart"/>
      <w:r w:rsidRPr="00505B0F">
        <w:rPr>
          <w:sz w:val="20"/>
          <w:szCs w:val="20"/>
          <w:vertAlign w:val="superscript"/>
        </w:rPr>
        <w:t>d</w:t>
      </w:r>
      <w:r>
        <w:rPr>
          <w:sz w:val="20"/>
          <w:szCs w:val="20"/>
        </w:rPr>
        <w:t>Adjusted</w:t>
      </w:r>
      <w:proofErr w:type="spellEnd"/>
      <w:r>
        <w:rPr>
          <w:sz w:val="20"/>
          <w:szCs w:val="20"/>
        </w:rPr>
        <w:t xml:space="preserve"> R-squared</w:t>
      </w:r>
      <w:r w:rsidR="00095680">
        <w:rPr>
          <w:sz w:val="20"/>
          <w:szCs w:val="20"/>
        </w:rPr>
        <w:t xml:space="preserve"> (</w:t>
      </w:r>
      <m:oMath>
        <m:sSubSup>
          <m:sSubSupPr>
            <m:ctrlPr>
              <w:rPr>
                <w:rFonts w:ascii="Cambria Math" w:eastAsia="Times New Roman" w:hAnsi="Cambria Math" w:cs="Times New Roman"/>
                <w:i/>
                <w:color w:val="000000"/>
                <w:sz w:val="20"/>
                <w:szCs w:val="20"/>
              </w:rPr>
            </m:ctrlPr>
          </m:sSubSupPr>
          <m:e>
            <m:r>
              <w:rPr>
                <w:rFonts w:ascii="Cambria Math" w:eastAsia="Times New Roman" w:hAnsi="Cambria Math" w:cs="Times New Roman"/>
                <w:color w:val="000000"/>
                <w:sz w:val="20"/>
                <w:szCs w:val="20"/>
              </w:rPr>
              <m:t>R</m:t>
            </m:r>
          </m:e>
          <m:sub>
            <m:r>
              <m:rPr>
                <m:sty m:val="p"/>
              </m:rPr>
              <w:rPr>
                <w:rFonts w:ascii="Cambria Math" w:eastAsia="Times New Roman" w:hAnsi="Cambria Math" w:cs="Times New Roman"/>
                <w:color w:val="000000"/>
                <w:sz w:val="20"/>
                <w:szCs w:val="20"/>
              </w:rPr>
              <m:t>adj</m:t>
            </m:r>
          </m:sub>
          <m:sup>
            <m:r>
              <w:rPr>
                <w:rFonts w:ascii="Cambria Math" w:eastAsia="Times New Roman" w:hAnsi="Cambria Math" w:cs="Times New Roman"/>
                <w:color w:val="000000"/>
                <w:sz w:val="20"/>
                <w:szCs w:val="20"/>
              </w:rPr>
              <m:t>2</m:t>
            </m:r>
          </m:sup>
        </m:sSubSup>
      </m:oMath>
      <w:r w:rsidR="00095680">
        <w:rPr>
          <w:sz w:val="20"/>
          <w:szCs w:val="20"/>
        </w:rPr>
        <w:t>)</w:t>
      </w:r>
      <w:r w:rsidR="009C4DB1">
        <w:rPr>
          <w:sz w:val="20"/>
          <w:szCs w:val="20"/>
        </w:rPr>
        <w:t xml:space="preserve"> in percentage</w:t>
      </w:r>
      <w:r>
        <w:rPr>
          <w:sz w:val="20"/>
          <w:szCs w:val="20"/>
        </w:rPr>
        <w:t>.</w:t>
      </w:r>
    </w:p>
    <w:p w14:paraId="5E5CD005" w14:textId="5DFE27C5" w:rsidR="00505B0F" w:rsidRDefault="00505B0F" w:rsidP="00B22F37">
      <w:pPr>
        <w:spacing w:line="480" w:lineRule="auto"/>
        <w:rPr>
          <w:rFonts w:cs="Times New Roman"/>
          <w:szCs w:val="24"/>
        </w:rPr>
      </w:pPr>
    </w:p>
    <w:p w14:paraId="4EF54C48" w14:textId="77777777" w:rsidR="003D219B" w:rsidRDefault="003D219B">
      <w:pPr>
        <w:spacing w:before="0" w:after="200" w:line="276" w:lineRule="auto"/>
        <w:rPr>
          <w:rFonts w:cs="Times New Roman"/>
          <w:szCs w:val="24"/>
        </w:rPr>
        <w:sectPr w:rsidR="003D219B" w:rsidSect="00D537FA">
          <w:pgSz w:w="12240" w:h="15840"/>
          <w:pgMar w:top="1138" w:right="1181" w:bottom="1138" w:left="1282" w:header="283" w:footer="510" w:gutter="0"/>
          <w:lnNumType w:countBy="1" w:restart="continuous"/>
          <w:cols w:space="720"/>
          <w:titlePg/>
          <w:docGrid w:linePitch="360"/>
        </w:sectPr>
      </w:pPr>
    </w:p>
    <w:p w14:paraId="3B2693F9" w14:textId="511748F2" w:rsidR="00B22F37" w:rsidRPr="00B22F37" w:rsidRDefault="00B22F37" w:rsidP="00591540">
      <w:pPr>
        <w:pStyle w:val="Heading2"/>
        <w:keepNext/>
        <w:spacing w:line="480" w:lineRule="auto"/>
      </w:pPr>
      <w:r w:rsidRPr="00FA763C">
        <w:lastRenderedPageBreak/>
        <w:t xml:space="preserve">Supplementary </w:t>
      </w:r>
      <w:r>
        <w:t>Files</w:t>
      </w:r>
    </w:p>
    <w:p w14:paraId="5BBA5CB5" w14:textId="5BF6DD38" w:rsidR="003A199C" w:rsidRPr="00D91B28" w:rsidRDefault="003A199C" w:rsidP="00591540">
      <w:pPr>
        <w:pStyle w:val="Caption"/>
      </w:pPr>
      <w:r w:rsidRPr="00D91B28">
        <w:rPr>
          <w:b/>
          <w:bCs w:val="0"/>
        </w:rPr>
        <w:t>Supplementary File S</w:t>
      </w:r>
      <w:r w:rsidR="005E4421" w:rsidRPr="00D91B28">
        <w:rPr>
          <w:b/>
          <w:bCs w:val="0"/>
        </w:rPr>
        <w:fldChar w:fldCharType="begin"/>
      </w:r>
      <w:r w:rsidR="005E4421" w:rsidRPr="00D91B28">
        <w:rPr>
          <w:b/>
          <w:bCs w:val="0"/>
        </w:rPr>
        <w:instrText xml:space="preserve"> SEQ Supplementary_File_S \* ARABIC </w:instrText>
      </w:r>
      <w:r w:rsidR="005E4421" w:rsidRPr="00D91B28">
        <w:rPr>
          <w:b/>
          <w:bCs w:val="0"/>
        </w:rPr>
        <w:fldChar w:fldCharType="separate"/>
      </w:r>
      <w:r w:rsidR="00FB29DF">
        <w:rPr>
          <w:b/>
          <w:bCs w:val="0"/>
          <w:noProof/>
        </w:rPr>
        <w:t>1</w:t>
      </w:r>
      <w:r w:rsidR="005E4421" w:rsidRPr="00D91B28">
        <w:rPr>
          <w:b/>
          <w:bCs w:val="0"/>
          <w:noProof/>
        </w:rPr>
        <w:fldChar w:fldCharType="end"/>
      </w:r>
      <w:bookmarkEnd w:id="144"/>
      <w:r w:rsidRPr="00FB29DF">
        <w:t xml:space="preserve">. </w:t>
      </w:r>
      <w:r w:rsidRPr="00D91B28">
        <w:t xml:space="preserve">B2721 </w:t>
      </w:r>
      <w:commentRangeStart w:id="177"/>
      <w:r w:rsidR="00DC58AF" w:rsidRPr="00D91B28">
        <w:t>adjusted</w:t>
      </w:r>
      <w:r w:rsidRPr="00D91B28">
        <w:t xml:space="preserve"> </w:t>
      </w:r>
      <w:commentRangeEnd w:id="177"/>
      <w:r w:rsidR="00095680">
        <w:rPr>
          <w:rStyle w:val="CommentReference"/>
          <w:rFonts w:cstheme="minorBidi"/>
          <w:bCs w:val="0"/>
        </w:rPr>
        <w:commentReference w:id="177"/>
      </w:r>
      <w:r w:rsidRPr="00D91B28">
        <w:t>means for seven traits evaluated in fo</w:t>
      </w:r>
      <w:r w:rsidR="001F209D" w:rsidRPr="00D91B28">
        <w:t>u</w:t>
      </w:r>
      <w:r w:rsidRPr="00D91B28">
        <w:t>r years (2006-8 and 2014). (XLXS)</w:t>
      </w:r>
    </w:p>
    <w:p w14:paraId="7EE138F1" w14:textId="244C49E2" w:rsidR="00C12DEE" w:rsidRPr="00D91B28" w:rsidRDefault="00C12DEE" w:rsidP="00C12DEE">
      <w:pPr>
        <w:pStyle w:val="Caption"/>
      </w:pPr>
      <w:bookmarkStart w:id="178" w:name="_Ref30696626"/>
      <w:r w:rsidRPr="00D91B28">
        <w:rPr>
          <w:b/>
          <w:bCs w:val="0"/>
        </w:rPr>
        <w:t>Supplementary File S</w:t>
      </w:r>
      <w:r w:rsidR="005E4421" w:rsidRPr="00D91B28">
        <w:rPr>
          <w:b/>
          <w:bCs w:val="0"/>
        </w:rPr>
        <w:fldChar w:fldCharType="begin"/>
      </w:r>
      <w:r w:rsidR="005E4421" w:rsidRPr="00D91B28">
        <w:rPr>
          <w:b/>
          <w:bCs w:val="0"/>
        </w:rPr>
        <w:instrText xml:space="preserve"> SEQ Supplementary_File_S \* ARABIC </w:instrText>
      </w:r>
      <w:r w:rsidR="005E4421" w:rsidRPr="00D91B28">
        <w:rPr>
          <w:b/>
          <w:bCs w:val="0"/>
        </w:rPr>
        <w:fldChar w:fldCharType="separate"/>
      </w:r>
      <w:r w:rsidR="00FB29DF">
        <w:rPr>
          <w:b/>
          <w:bCs w:val="0"/>
          <w:noProof/>
        </w:rPr>
        <w:t>2</w:t>
      </w:r>
      <w:r w:rsidR="005E4421" w:rsidRPr="00D91B28">
        <w:rPr>
          <w:b/>
          <w:bCs w:val="0"/>
          <w:noProof/>
        </w:rPr>
        <w:fldChar w:fldCharType="end"/>
      </w:r>
      <w:bookmarkEnd w:id="145"/>
      <w:bookmarkEnd w:id="178"/>
      <w:r w:rsidRPr="00FB29DF">
        <w:t xml:space="preserve">. </w:t>
      </w:r>
      <w:r w:rsidRPr="00D91B28">
        <w:t>Correlation between B2721 mapping population traits based on pairwise complete observations.</w:t>
      </w:r>
      <w:r w:rsidR="004A373E" w:rsidRPr="00D91B28">
        <w:t xml:space="preserve"> (XLXS)</w:t>
      </w:r>
    </w:p>
    <w:p w14:paraId="465F22CF" w14:textId="1FFFCB9C" w:rsidR="00C12DEE" w:rsidRDefault="003A199C" w:rsidP="003A199C">
      <w:pPr>
        <w:pStyle w:val="Caption"/>
      </w:pPr>
      <w:bookmarkStart w:id="179" w:name="_Ref30696881"/>
      <w:r w:rsidRPr="00346D07">
        <w:rPr>
          <w:b/>
          <w:bCs w:val="0"/>
        </w:rPr>
        <w:t>Supplementary File S</w:t>
      </w:r>
      <w:r w:rsidR="005E4421" w:rsidRPr="00346D07">
        <w:rPr>
          <w:b/>
          <w:bCs w:val="0"/>
        </w:rPr>
        <w:fldChar w:fldCharType="begin"/>
      </w:r>
      <w:r w:rsidR="005E4421" w:rsidRPr="00346D07">
        <w:rPr>
          <w:b/>
          <w:bCs w:val="0"/>
        </w:rPr>
        <w:instrText xml:space="preserve"> SEQ Supplementary_File_S \* ARABIC </w:instrText>
      </w:r>
      <w:r w:rsidR="005E4421" w:rsidRPr="00346D07">
        <w:rPr>
          <w:b/>
          <w:bCs w:val="0"/>
        </w:rPr>
        <w:fldChar w:fldCharType="separate"/>
      </w:r>
      <w:r w:rsidR="00FB29DF" w:rsidRPr="00346D07">
        <w:rPr>
          <w:b/>
          <w:bCs w:val="0"/>
          <w:noProof/>
        </w:rPr>
        <w:t>3</w:t>
      </w:r>
      <w:r w:rsidR="005E4421" w:rsidRPr="00346D07">
        <w:rPr>
          <w:b/>
          <w:bCs w:val="0"/>
          <w:noProof/>
        </w:rPr>
        <w:fldChar w:fldCharType="end"/>
      </w:r>
      <w:bookmarkEnd w:id="179"/>
      <w:r w:rsidRPr="00346D07">
        <w:t xml:space="preserve">. B2721 </w:t>
      </w:r>
      <w:r w:rsidR="00DC382F" w:rsidRPr="00346D07">
        <w:t xml:space="preserve">normalized intensities </w:t>
      </w:r>
      <m:oMath>
        <m:r>
          <w:rPr>
            <w:rFonts w:ascii="Cambria Math" w:hAnsi="Cambria Math"/>
          </w:rPr>
          <m:t>(x,y)</m:t>
        </m:r>
      </m:oMath>
      <w:r w:rsidR="00DC382F" w:rsidRPr="00346D07">
        <w:t xml:space="preserve"> </w:t>
      </w:r>
      <w:r w:rsidRPr="00346D07">
        <w:t xml:space="preserve">from </w:t>
      </w:r>
      <w:r w:rsidRPr="00346D07">
        <w:rPr>
          <w:shd w:val="clear" w:color="auto" w:fill="FFFFFF"/>
        </w:rPr>
        <w:t>Illumina Infinium</w:t>
      </w:r>
      <w:r w:rsidRPr="00346D07">
        <w:rPr>
          <w:shd w:val="clear" w:color="auto" w:fill="FFFFFF"/>
          <w:vertAlign w:val="superscript"/>
        </w:rPr>
        <w:t>®</w:t>
      </w:r>
      <w:r w:rsidRPr="00346D07">
        <w:rPr>
          <w:shd w:val="clear" w:color="auto" w:fill="FFFFFF"/>
        </w:rPr>
        <w:t xml:space="preserve"> 8,303 </w:t>
      </w:r>
      <w:r w:rsidR="00C740DA" w:rsidRPr="00346D07">
        <w:rPr>
          <w:shd w:val="clear" w:color="auto" w:fill="FFFFFF"/>
        </w:rPr>
        <w:t>P</w:t>
      </w:r>
      <w:r w:rsidRPr="00346D07">
        <w:rPr>
          <w:shd w:val="clear" w:color="auto" w:fill="FFFFFF"/>
        </w:rPr>
        <w:t xml:space="preserve">otato </w:t>
      </w:r>
      <w:r w:rsidR="00C740DA" w:rsidRPr="00346D07">
        <w:rPr>
          <w:shd w:val="clear" w:color="auto" w:fill="FFFFFF"/>
        </w:rPr>
        <w:t>A</w:t>
      </w:r>
      <w:r w:rsidRPr="00346D07">
        <w:rPr>
          <w:shd w:val="clear" w:color="auto" w:fill="FFFFFF"/>
        </w:rPr>
        <w:t xml:space="preserve">rray. </w:t>
      </w:r>
      <w:r w:rsidRPr="00346D07">
        <w:t>(</w:t>
      </w:r>
      <w:r w:rsidR="00582163" w:rsidRPr="00346D07">
        <w:t>CSV</w:t>
      </w:r>
      <w:r w:rsidRPr="00346D07">
        <w:t>)</w:t>
      </w:r>
    </w:p>
    <w:p w14:paraId="2878CBB4" w14:textId="030BEAB4" w:rsidR="00661ED8" w:rsidRPr="00661ED8" w:rsidRDefault="00661ED8" w:rsidP="00661ED8">
      <w:pPr>
        <w:pStyle w:val="Caption"/>
      </w:pPr>
      <w:r w:rsidRPr="00E10271">
        <w:rPr>
          <w:b/>
          <w:bCs w:val="0"/>
        </w:rPr>
        <w:t>Supplementary File S</w:t>
      </w:r>
      <w:r w:rsidRPr="00E10271">
        <w:rPr>
          <w:b/>
          <w:bCs w:val="0"/>
        </w:rPr>
        <w:fldChar w:fldCharType="begin"/>
      </w:r>
      <w:r w:rsidRPr="00E10271">
        <w:rPr>
          <w:b/>
          <w:bCs w:val="0"/>
        </w:rPr>
        <w:instrText xml:space="preserve"> SEQ Supplementary_File_S \* ARABIC </w:instrText>
      </w:r>
      <w:r w:rsidRPr="00E10271">
        <w:rPr>
          <w:b/>
          <w:bCs w:val="0"/>
        </w:rPr>
        <w:fldChar w:fldCharType="separate"/>
      </w:r>
      <w:r w:rsidR="00FB29DF" w:rsidRPr="00E10271">
        <w:rPr>
          <w:b/>
          <w:bCs w:val="0"/>
          <w:noProof/>
        </w:rPr>
        <w:t>4</w:t>
      </w:r>
      <w:r w:rsidRPr="00E10271">
        <w:rPr>
          <w:b/>
          <w:bCs w:val="0"/>
        </w:rPr>
        <w:fldChar w:fldCharType="end"/>
      </w:r>
      <w:r w:rsidRPr="00E10271">
        <w:t xml:space="preserve">. </w:t>
      </w:r>
      <w:r w:rsidRPr="00E10271">
        <w:rPr>
          <w:shd w:val="clear" w:color="auto" w:fill="FFFFFF"/>
        </w:rPr>
        <w:t>Illumina Infinium</w:t>
      </w:r>
      <w:r w:rsidRPr="00E10271">
        <w:rPr>
          <w:shd w:val="clear" w:color="auto" w:fill="FFFFFF"/>
          <w:vertAlign w:val="superscript"/>
        </w:rPr>
        <w:t>®</w:t>
      </w:r>
      <w:r w:rsidRPr="00E10271">
        <w:rPr>
          <w:shd w:val="clear" w:color="auto" w:fill="FFFFFF"/>
        </w:rPr>
        <w:t xml:space="preserve"> 8,303 Potato Array sequence BLAST alignment against </w:t>
      </w:r>
      <w:r w:rsidR="009E669B" w:rsidRPr="00E10271">
        <w:rPr>
          <w:shd w:val="clear" w:color="auto" w:fill="FFFFFF"/>
        </w:rPr>
        <w:t xml:space="preserve">the </w:t>
      </w:r>
      <w:r w:rsidR="00F4253A" w:rsidRPr="00E10271">
        <w:rPr>
          <w:i/>
          <w:iCs/>
          <w:shd w:val="clear" w:color="auto" w:fill="FFFFFF"/>
        </w:rPr>
        <w:t>Solanum tuberosum</w:t>
      </w:r>
      <w:r w:rsidR="00F4253A" w:rsidRPr="00E10271">
        <w:rPr>
          <w:shd w:val="clear" w:color="auto" w:fill="FFFFFF"/>
        </w:rPr>
        <w:t xml:space="preserve"> </w:t>
      </w:r>
      <w:r w:rsidRPr="00E10271">
        <w:rPr>
          <w:shd w:val="clear" w:color="auto" w:fill="FFFFFF"/>
        </w:rPr>
        <w:t>genome v. 4.03. (CSV)</w:t>
      </w:r>
    </w:p>
    <w:p w14:paraId="613ADBDF" w14:textId="395403AC" w:rsidR="00295CFF" w:rsidRPr="00D91B28" w:rsidRDefault="00295CFF" w:rsidP="00295CFF">
      <w:pPr>
        <w:pStyle w:val="Caption"/>
      </w:pPr>
      <w:bookmarkStart w:id="180" w:name="_Ref45266835"/>
      <w:r w:rsidRPr="00B97609">
        <w:rPr>
          <w:b/>
          <w:bCs w:val="0"/>
          <w:highlight w:val="yellow"/>
        </w:rPr>
        <w:t>Supplementary File S</w:t>
      </w:r>
      <w:r w:rsidR="005E4421" w:rsidRPr="00B97609">
        <w:rPr>
          <w:b/>
          <w:bCs w:val="0"/>
          <w:highlight w:val="yellow"/>
        </w:rPr>
        <w:fldChar w:fldCharType="begin"/>
      </w:r>
      <w:r w:rsidR="005E4421" w:rsidRPr="00B97609">
        <w:rPr>
          <w:b/>
          <w:bCs w:val="0"/>
          <w:highlight w:val="yellow"/>
        </w:rPr>
        <w:instrText xml:space="preserve"> SEQ Supplementary_File_S \* ARABIC </w:instrText>
      </w:r>
      <w:r w:rsidR="005E4421" w:rsidRPr="00B97609">
        <w:rPr>
          <w:b/>
          <w:bCs w:val="0"/>
          <w:highlight w:val="yellow"/>
        </w:rPr>
        <w:fldChar w:fldCharType="separate"/>
      </w:r>
      <w:r w:rsidR="00FB29DF">
        <w:rPr>
          <w:b/>
          <w:bCs w:val="0"/>
          <w:noProof/>
          <w:highlight w:val="yellow"/>
        </w:rPr>
        <w:t>5</w:t>
      </w:r>
      <w:r w:rsidR="005E4421" w:rsidRPr="00B97609">
        <w:rPr>
          <w:b/>
          <w:bCs w:val="0"/>
          <w:noProof/>
          <w:highlight w:val="yellow"/>
        </w:rPr>
        <w:fldChar w:fldCharType="end"/>
      </w:r>
      <w:bookmarkEnd w:id="180"/>
      <w:r w:rsidRPr="00FB29DF">
        <w:rPr>
          <w:highlight w:val="yellow"/>
        </w:rPr>
        <w:t xml:space="preserve">. </w:t>
      </w:r>
      <w:r w:rsidR="002F6060" w:rsidRPr="00B97609">
        <w:rPr>
          <w:highlight w:val="yellow"/>
        </w:rPr>
        <w:t>Linkage</w:t>
      </w:r>
      <w:r w:rsidRPr="00B97609">
        <w:rPr>
          <w:highlight w:val="yellow"/>
        </w:rPr>
        <w:t xml:space="preserve"> map information </w:t>
      </w:r>
      <w:r w:rsidR="00BA4C4A" w:rsidRPr="00B97609">
        <w:rPr>
          <w:highlight w:val="yellow"/>
        </w:rPr>
        <w:t>for B2721 mapping population. (XLXS)</w:t>
      </w:r>
    </w:p>
    <w:p w14:paraId="3F540B41" w14:textId="51C8DD63" w:rsidR="00C12DEE" w:rsidRDefault="00FB29DF" w:rsidP="00FB29DF">
      <w:pPr>
        <w:pStyle w:val="Caption"/>
      </w:pPr>
      <w:bookmarkStart w:id="181" w:name="_Ref31123421"/>
      <w:bookmarkStart w:id="182" w:name="_Ref31123416"/>
      <w:r w:rsidRPr="00FB29DF">
        <w:rPr>
          <w:b/>
          <w:bCs w:val="0"/>
        </w:rPr>
        <w:t>Supplementary File S</w:t>
      </w:r>
      <w:r w:rsidRPr="00FB29DF">
        <w:rPr>
          <w:b/>
          <w:bCs w:val="0"/>
        </w:rPr>
        <w:fldChar w:fldCharType="begin"/>
      </w:r>
      <w:r w:rsidRPr="00FB29DF">
        <w:rPr>
          <w:b/>
          <w:bCs w:val="0"/>
        </w:rPr>
        <w:instrText xml:space="preserve"> SEQ Supplementary_File_S \* ARABIC </w:instrText>
      </w:r>
      <w:r w:rsidRPr="00FB29DF">
        <w:rPr>
          <w:b/>
          <w:bCs w:val="0"/>
        </w:rPr>
        <w:fldChar w:fldCharType="separate"/>
      </w:r>
      <w:r w:rsidRPr="00FB29DF">
        <w:rPr>
          <w:b/>
          <w:bCs w:val="0"/>
          <w:noProof/>
        </w:rPr>
        <w:t>6</w:t>
      </w:r>
      <w:r w:rsidRPr="00FB29DF">
        <w:rPr>
          <w:b/>
          <w:bCs w:val="0"/>
        </w:rPr>
        <w:fldChar w:fldCharType="end"/>
      </w:r>
      <w:bookmarkEnd w:id="181"/>
      <w:r>
        <w:t>. List of 5</w:t>
      </w:r>
      <w:r w:rsidR="00181A41">
        <w:t>33</w:t>
      </w:r>
      <w:r>
        <w:t xml:space="preserve"> annotated genes from </w:t>
      </w:r>
      <w:r w:rsidRPr="00B1798C">
        <w:rPr>
          <w:i/>
          <w:iCs/>
        </w:rPr>
        <w:t>Solanum tuberosum</w:t>
      </w:r>
      <w:r>
        <w:t xml:space="preserve"> v. 4.03 genome</w:t>
      </w:r>
      <w:r w:rsidR="008C7AEC">
        <w:t xml:space="preserve"> related with B2721 QTL regions.</w:t>
      </w:r>
      <w:bookmarkEnd w:id="182"/>
      <w:r w:rsidR="00F4253A">
        <w:t xml:space="preserve"> (XLXS)</w:t>
      </w:r>
    </w:p>
    <w:p w14:paraId="2DB30320" w14:textId="77777777" w:rsidR="00FB29DF" w:rsidRPr="00FA763C" w:rsidRDefault="00FB29DF" w:rsidP="00EE6309">
      <w:pPr>
        <w:spacing w:line="480" w:lineRule="auto"/>
        <w:rPr>
          <w:rFonts w:cs="Times New Roman"/>
          <w:szCs w:val="24"/>
        </w:rPr>
      </w:pPr>
    </w:p>
    <w:p w14:paraId="62096AD7" w14:textId="2619A922" w:rsidR="00C6324C" w:rsidRDefault="00C829CD" w:rsidP="008A6DD8">
      <w:pPr>
        <w:pStyle w:val="Heading1"/>
        <w:spacing w:line="480" w:lineRule="auto"/>
      </w:pPr>
      <w:r w:rsidRPr="00FA763C">
        <w:t>References</w:t>
      </w:r>
    </w:p>
    <w:p w14:paraId="603DD241" w14:textId="70838D8A" w:rsidR="007D6B49" w:rsidRPr="007D6B49" w:rsidRDefault="00737D95" w:rsidP="007D6B49">
      <w:pPr>
        <w:widowControl w:val="0"/>
        <w:autoSpaceDE w:val="0"/>
        <w:autoSpaceDN w:val="0"/>
        <w:adjustRightInd w:val="0"/>
        <w:ind w:left="480" w:hanging="480"/>
        <w:rPr>
          <w:rFonts w:cs="Times New Roman"/>
          <w:noProof/>
          <w:szCs w:val="24"/>
        </w:rPr>
      </w:pPr>
      <w:r>
        <w:rPr>
          <w:rFonts w:cs="Times New Roman"/>
          <w:szCs w:val="24"/>
        </w:rPr>
        <w:fldChar w:fldCharType="begin" w:fldLock="1"/>
      </w:r>
      <w:r>
        <w:rPr>
          <w:rFonts w:cs="Times New Roman"/>
          <w:szCs w:val="24"/>
        </w:rPr>
        <w:instrText xml:space="preserve">ADDIN Mendeley Bibliography CSL_BIBLIOGRAPHY </w:instrText>
      </w:r>
      <w:r>
        <w:rPr>
          <w:rFonts w:cs="Times New Roman"/>
          <w:szCs w:val="24"/>
        </w:rPr>
        <w:fldChar w:fldCharType="separate"/>
      </w:r>
      <w:r w:rsidR="007D6B49" w:rsidRPr="007D6B49">
        <w:rPr>
          <w:rFonts w:cs="Times New Roman"/>
          <w:noProof/>
          <w:szCs w:val="24"/>
        </w:rPr>
        <w:t xml:space="preserve">Bethke, P. C., Nassar, A. M. K., Kubow, S., Leclerc, Y. N., Li, X. Q., Haroon, M., et al. (2014). History and Origin of Russet Burbank (Netted Gem) a Sport of Burbank. </w:t>
      </w:r>
      <w:r w:rsidR="007D6B49" w:rsidRPr="007D6B49">
        <w:rPr>
          <w:rFonts w:cs="Times New Roman"/>
          <w:i/>
          <w:iCs/>
          <w:noProof/>
          <w:szCs w:val="24"/>
        </w:rPr>
        <w:t>Am. J. Potato Res.</w:t>
      </w:r>
      <w:r w:rsidR="007D6B49" w:rsidRPr="007D6B49">
        <w:rPr>
          <w:rFonts w:cs="Times New Roman"/>
          <w:noProof/>
          <w:szCs w:val="24"/>
        </w:rPr>
        <w:t xml:space="preserve"> 91, 594–609. doi:10.1007/s12230-014-9397-5.</w:t>
      </w:r>
    </w:p>
    <w:p w14:paraId="3EB803D8"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Bourke, P. M., van Geest, G., Voorrips, R. E., Jansen, J., Kranenburg, T., Shahin, A., et al. (2018). polymapR—linkage analysis and genetic map construction from F1 populations of outcrossing polyploids. </w:t>
      </w:r>
      <w:r w:rsidRPr="007D6B49">
        <w:rPr>
          <w:rFonts w:cs="Times New Roman"/>
          <w:i/>
          <w:iCs/>
          <w:noProof/>
          <w:szCs w:val="24"/>
        </w:rPr>
        <w:t>Bioinformatics</w:t>
      </w:r>
      <w:r w:rsidRPr="007D6B49">
        <w:rPr>
          <w:rFonts w:cs="Times New Roman"/>
          <w:noProof/>
          <w:szCs w:val="24"/>
        </w:rPr>
        <w:t>, 1–7. doi:10.1093/bioinformatics/bty371.</w:t>
      </w:r>
    </w:p>
    <w:p w14:paraId="34785574"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Bourke, P. M., Voorrips, R. E., Visser, R. G. F., and Maliepaard, C. (2015). The double-reduction landscape in tetraploid potato as revealed by a high-density linkage map. </w:t>
      </w:r>
      <w:r w:rsidRPr="007D6B49">
        <w:rPr>
          <w:rFonts w:cs="Times New Roman"/>
          <w:i/>
          <w:iCs/>
          <w:noProof/>
          <w:szCs w:val="24"/>
        </w:rPr>
        <w:t>Genetics</w:t>
      </w:r>
      <w:r w:rsidRPr="007D6B49">
        <w:rPr>
          <w:rFonts w:cs="Times New Roman"/>
          <w:noProof/>
          <w:szCs w:val="24"/>
        </w:rPr>
        <w:t xml:space="preserve"> 201, 853–863. doi:10.1534/genetics.115.181008.</w:t>
      </w:r>
    </w:p>
    <w:p w14:paraId="077310C5"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Bradshaw, J. E., Hackett, C. A., Pande, B., Waugh, R., and Bryan, G. J. (2008). QTL mapping of yield, agronomic and quality traits in tetraploid potato (Solanum tuberosum subsp. tuberosum). </w:t>
      </w:r>
      <w:r w:rsidRPr="007D6B49">
        <w:rPr>
          <w:rFonts w:cs="Times New Roman"/>
          <w:i/>
          <w:iCs/>
          <w:noProof/>
          <w:szCs w:val="24"/>
        </w:rPr>
        <w:t>Theor. Appl. Genet.</w:t>
      </w:r>
      <w:r w:rsidRPr="007D6B49">
        <w:rPr>
          <w:rFonts w:cs="Times New Roman"/>
          <w:noProof/>
          <w:szCs w:val="24"/>
        </w:rPr>
        <w:t xml:space="preserve"> 116, 193–211. doi:10.1007/s00122-007-0659-1.</w:t>
      </w:r>
    </w:p>
    <w:p w14:paraId="64570FEF"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Butler, D. G., Cullis, B. R., Gilmour, A. R., Gogel, B. J., and Thompson, R. (2018). </w:t>
      </w:r>
      <w:r w:rsidRPr="007D6B49">
        <w:rPr>
          <w:rFonts w:cs="Times New Roman"/>
          <w:i/>
          <w:iCs/>
          <w:noProof/>
          <w:szCs w:val="24"/>
        </w:rPr>
        <w:t>ASReml-R Reference Manual Version 4</w:t>
      </w:r>
      <w:r w:rsidRPr="007D6B49">
        <w:rPr>
          <w:rFonts w:cs="Times New Roman"/>
          <w:noProof/>
          <w:szCs w:val="24"/>
        </w:rPr>
        <w:t>. Hemel Hempstead Available at: http://www.homepages.ed.ac.uk/iwhite/asreml/uop.</w:t>
      </w:r>
    </w:p>
    <w:p w14:paraId="7B0B30C4"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Chen, J., Zhang, F., Wang, L., Leach, L., and Luo, Z. (2018). Orthogonal contrast based models for quantitative genetic analysis in autotetraploid species. </w:t>
      </w:r>
      <w:r w:rsidRPr="007D6B49">
        <w:rPr>
          <w:rFonts w:cs="Times New Roman"/>
          <w:i/>
          <w:iCs/>
          <w:noProof/>
          <w:szCs w:val="24"/>
        </w:rPr>
        <w:t>New Phytol.</w:t>
      </w:r>
      <w:r w:rsidRPr="007D6B49">
        <w:rPr>
          <w:rFonts w:cs="Times New Roman"/>
          <w:noProof/>
          <w:szCs w:val="24"/>
        </w:rPr>
        <w:t xml:space="preserve"> 220, 332–346. doi:10.1111/nph.15284.</w:t>
      </w:r>
    </w:p>
    <w:p w14:paraId="775AD373"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lastRenderedPageBreak/>
        <w:t xml:space="preserve">Choudhary, A., Wright, L., Ponce, O., Chen, J., Prashar, A., Sanchez-Moran, E., et al. (2020). Varietal variation and chromosome behaviour during meiosis in Solanum tuberosum. </w:t>
      </w:r>
      <w:r w:rsidRPr="007D6B49">
        <w:rPr>
          <w:rFonts w:cs="Times New Roman"/>
          <w:i/>
          <w:iCs/>
          <w:noProof/>
          <w:szCs w:val="24"/>
        </w:rPr>
        <w:t>Heredity (Edinb).</w:t>
      </w:r>
      <w:r w:rsidRPr="007D6B49">
        <w:rPr>
          <w:rFonts w:cs="Times New Roman"/>
          <w:noProof/>
          <w:szCs w:val="24"/>
        </w:rPr>
        <w:t xml:space="preserve"> doi:10.1038/s41437-020-0328-6.</w:t>
      </w:r>
    </w:p>
    <w:p w14:paraId="726ED38B"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Churchill, G. A., and Doerge, R. W. (1994). Empirical threshold values for quantitative trait mapping. </w:t>
      </w:r>
      <w:r w:rsidRPr="007D6B49">
        <w:rPr>
          <w:rFonts w:cs="Times New Roman"/>
          <w:i/>
          <w:iCs/>
          <w:noProof/>
          <w:szCs w:val="24"/>
        </w:rPr>
        <w:t>Genetics</w:t>
      </w:r>
      <w:r w:rsidRPr="007D6B49">
        <w:rPr>
          <w:rFonts w:cs="Times New Roman"/>
          <w:noProof/>
          <w:szCs w:val="24"/>
        </w:rPr>
        <w:t xml:space="preserve"> 138, 963–71.</w:t>
      </w:r>
    </w:p>
    <w:p w14:paraId="20B66393" w14:textId="77777777" w:rsidR="007D6B49" w:rsidRPr="00E45CBE" w:rsidRDefault="007D6B49" w:rsidP="007D6B49">
      <w:pPr>
        <w:widowControl w:val="0"/>
        <w:autoSpaceDE w:val="0"/>
        <w:autoSpaceDN w:val="0"/>
        <w:adjustRightInd w:val="0"/>
        <w:ind w:left="480" w:hanging="480"/>
        <w:rPr>
          <w:rFonts w:cs="Times New Roman"/>
          <w:noProof/>
          <w:szCs w:val="24"/>
          <w:lang w:val="pt-BR"/>
          <w:rPrChange w:id="183" w:author="Marcelo Mollinari" w:date="2020-07-19T21:28:00Z">
            <w:rPr>
              <w:rFonts w:cs="Times New Roman"/>
              <w:noProof/>
              <w:szCs w:val="24"/>
            </w:rPr>
          </w:rPrChange>
        </w:rPr>
      </w:pPr>
      <w:r w:rsidRPr="007D6B49">
        <w:rPr>
          <w:rFonts w:cs="Times New Roman"/>
          <w:noProof/>
          <w:szCs w:val="24"/>
        </w:rPr>
        <w:t xml:space="preserve">D’hoop, B. B., Keizer, P. L. C., Paulo, M. J., Visser, R. G. F., van Eeuwijk, F. A., and van Eck, H. J. (2014). Identification of agronomically important QTL in tetraploid potato cultivars using a marker-trait association analysis. </w:t>
      </w:r>
      <w:r w:rsidRPr="00E45CBE">
        <w:rPr>
          <w:rFonts w:cs="Times New Roman"/>
          <w:i/>
          <w:iCs/>
          <w:noProof/>
          <w:szCs w:val="24"/>
          <w:lang w:val="pt-BR"/>
          <w:rPrChange w:id="184" w:author="Marcelo Mollinari" w:date="2020-07-19T21:28:00Z">
            <w:rPr>
              <w:rFonts w:cs="Times New Roman"/>
              <w:i/>
              <w:iCs/>
              <w:noProof/>
              <w:szCs w:val="24"/>
            </w:rPr>
          </w:rPrChange>
        </w:rPr>
        <w:t>Theor. Appl. Genet.</w:t>
      </w:r>
      <w:r w:rsidRPr="00E45CBE">
        <w:rPr>
          <w:rFonts w:cs="Times New Roman"/>
          <w:noProof/>
          <w:szCs w:val="24"/>
          <w:lang w:val="pt-BR"/>
          <w:rPrChange w:id="185" w:author="Marcelo Mollinari" w:date="2020-07-19T21:28:00Z">
            <w:rPr>
              <w:rFonts w:cs="Times New Roman"/>
              <w:noProof/>
              <w:szCs w:val="24"/>
            </w:rPr>
          </w:rPrChange>
        </w:rPr>
        <w:t xml:space="preserve"> 127, 731–748. doi:10.1007/s00122-013-2254-y.</w:t>
      </w:r>
    </w:p>
    <w:p w14:paraId="1016BD6C" w14:textId="77777777" w:rsidR="007D6B49" w:rsidRPr="007D6B49" w:rsidRDefault="007D6B49" w:rsidP="007D6B49">
      <w:pPr>
        <w:widowControl w:val="0"/>
        <w:autoSpaceDE w:val="0"/>
        <w:autoSpaceDN w:val="0"/>
        <w:adjustRightInd w:val="0"/>
        <w:ind w:left="480" w:hanging="480"/>
        <w:rPr>
          <w:rFonts w:cs="Times New Roman"/>
          <w:noProof/>
          <w:szCs w:val="24"/>
        </w:rPr>
      </w:pPr>
      <w:r w:rsidRPr="00E45CBE">
        <w:rPr>
          <w:rFonts w:cs="Times New Roman"/>
          <w:noProof/>
          <w:szCs w:val="24"/>
          <w:lang w:val="pt-BR"/>
          <w:rPrChange w:id="186" w:author="Marcelo Mollinari" w:date="2020-07-19T21:28:00Z">
            <w:rPr>
              <w:rFonts w:cs="Times New Roman"/>
              <w:noProof/>
              <w:szCs w:val="24"/>
            </w:rPr>
          </w:rPrChange>
        </w:rPr>
        <w:t xml:space="preserve">da Silva Pereira, G., Gemenet, D. C., Mollinari, M., Olukolu, B. A., Wood, J. C., Diaz, F., et al. </w:t>
      </w:r>
      <w:r w:rsidRPr="007D6B49">
        <w:rPr>
          <w:rFonts w:cs="Times New Roman"/>
          <w:noProof/>
          <w:szCs w:val="24"/>
        </w:rPr>
        <w:t xml:space="preserve">(2020). Multiple QTL Mapping in Autopolyploids: A Random-Effect Model Approach with Application in a Hexaploid Sweetpotato Full-Sib Population. </w:t>
      </w:r>
      <w:r w:rsidRPr="007D6B49">
        <w:rPr>
          <w:rFonts w:cs="Times New Roman"/>
          <w:i/>
          <w:iCs/>
          <w:noProof/>
          <w:szCs w:val="24"/>
        </w:rPr>
        <w:t>Genetics</w:t>
      </w:r>
      <w:r w:rsidRPr="007D6B49">
        <w:rPr>
          <w:rFonts w:cs="Times New Roman"/>
          <w:noProof/>
          <w:szCs w:val="24"/>
        </w:rPr>
        <w:t xml:space="preserve"> 215, 579–595. doi:10.1534/genetics.120.303080.</w:t>
      </w:r>
    </w:p>
    <w:p w14:paraId="536D827E"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Danan, S., Veyrieras, J. B., and Lefebvre, V. (2011). Construction of a potato consensus map and QTL meta-analysis offer new insights into the genetic architecture of late blight resistance and plant maturity traits. </w:t>
      </w:r>
      <w:r w:rsidRPr="007D6B49">
        <w:rPr>
          <w:rFonts w:cs="Times New Roman"/>
          <w:i/>
          <w:iCs/>
          <w:noProof/>
          <w:szCs w:val="24"/>
        </w:rPr>
        <w:t>BMC Plant Biol.</w:t>
      </w:r>
      <w:r w:rsidRPr="007D6B49">
        <w:rPr>
          <w:rFonts w:cs="Times New Roman"/>
          <w:noProof/>
          <w:szCs w:val="24"/>
        </w:rPr>
        <w:t xml:space="preserve"> 11. doi:10.1186/1471-2229-11-16.</w:t>
      </w:r>
    </w:p>
    <w:p w14:paraId="2B3406B3"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Dixit, S., Kumar Biswal, A., Min, A., Henry, A., Oane, R. H., Raorane, M. L., et al. (2015). Action of multiple intra-QTL genes concerted around a co-localized transcription factor underpins a large effect QTL. </w:t>
      </w:r>
      <w:r w:rsidRPr="007D6B49">
        <w:rPr>
          <w:rFonts w:cs="Times New Roman"/>
          <w:i/>
          <w:iCs/>
          <w:noProof/>
          <w:szCs w:val="24"/>
        </w:rPr>
        <w:t>Sci. Rep.</w:t>
      </w:r>
      <w:r w:rsidRPr="007D6B49">
        <w:rPr>
          <w:rFonts w:cs="Times New Roman"/>
          <w:noProof/>
          <w:szCs w:val="24"/>
        </w:rPr>
        <w:t xml:space="preserve"> 5, 1–16. doi:10.1038/srep15183.</w:t>
      </w:r>
    </w:p>
    <w:p w14:paraId="05F1BC39"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Dumble, S., Bernal, E. F., and Villardon, P. G. (2017). GGEBiplots: GGE Biplots with “ggplot2.” Available at: https://cran.r-project.org/package=GGEBiplots.</w:t>
      </w:r>
    </w:p>
    <w:p w14:paraId="25CE9D37"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FAO (2020). FAOSTAT Crops. Available at: http://www.fao.org/faostat/ [Accessed January 23, 2020].</w:t>
      </w:r>
    </w:p>
    <w:p w14:paraId="02721DE7"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Felcher, K. J., Coombs, J. J., Massa, A. N., Hansey, C. N., Hamilton, J. P., Veilleux, R. E., et al. (2012). Integration of two diploid potato linkage maps with the potato genome sequence. </w:t>
      </w:r>
      <w:r w:rsidRPr="007D6B49">
        <w:rPr>
          <w:rFonts w:cs="Times New Roman"/>
          <w:i/>
          <w:iCs/>
          <w:noProof/>
          <w:szCs w:val="24"/>
        </w:rPr>
        <w:t>PLoS One</w:t>
      </w:r>
      <w:r w:rsidRPr="007D6B49">
        <w:rPr>
          <w:rFonts w:cs="Times New Roman"/>
          <w:noProof/>
          <w:szCs w:val="24"/>
        </w:rPr>
        <w:t xml:space="preserve"> 7, e36347. doi:10.1371/journal.pone.0036347.</w:t>
      </w:r>
    </w:p>
    <w:p w14:paraId="6EF1CF01"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Ghislain, M., and Douches, D. S. (2020). “The Genes and Genomes of the Potato,” in </w:t>
      </w:r>
      <w:r w:rsidRPr="007D6B49">
        <w:rPr>
          <w:rFonts w:cs="Times New Roman"/>
          <w:i/>
          <w:iCs/>
          <w:noProof/>
          <w:szCs w:val="24"/>
        </w:rPr>
        <w:t>The Potato Crop</w:t>
      </w:r>
      <w:r w:rsidRPr="007D6B49">
        <w:rPr>
          <w:rFonts w:cs="Times New Roman"/>
          <w:noProof/>
          <w:szCs w:val="24"/>
        </w:rPr>
        <w:t>, eds. H. Campos and O. Ortiz (Springer), 139–162. doi:10.1007/978-3-030-28683-5_5.</w:t>
      </w:r>
    </w:p>
    <w:p w14:paraId="4D9F3A06"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Goodstein, D. M., Shu, S., Howson, R., Neupane, R., Hayes, R. D., Fazo, J., et al. (2012). Phytozome: a comparative platform for green plant genomics. </w:t>
      </w:r>
      <w:r w:rsidRPr="007D6B49">
        <w:rPr>
          <w:rFonts w:cs="Times New Roman"/>
          <w:i/>
          <w:iCs/>
          <w:noProof/>
          <w:szCs w:val="24"/>
        </w:rPr>
        <w:t>Nucleic Acids Res.</w:t>
      </w:r>
      <w:r w:rsidRPr="007D6B49">
        <w:rPr>
          <w:rFonts w:cs="Times New Roman"/>
          <w:noProof/>
          <w:szCs w:val="24"/>
        </w:rPr>
        <w:t xml:space="preserve"> 40, D1178--D1186. doi:10.1093/nar/gkr944.</w:t>
      </w:r>
    </w:p>
    <w:p w14:paraId="7081CEDE"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Hackett, C. A., Boskamp, B., Vogogias, A., Preedy, K. F., Milne, I., Vogogias, T., et al. (2016). TetraploidSNPMap: software for linkage analysis and QTL mapping in autotetraploid populations using SNP dosage data. </w:t>
      </w:r>
      <w:r w:rsidRPr="007D6B49">
        <w:rPr>
          <w:rFonts w:cs="Times New Roman"/>
          <w:i/>
          <w:iCs/>
          <w:noProof/>
          <w:szCs w:val="24"/>
        </w:rPr>
        <w:t>J. Hered.</w:t>
      </w:r>
      <w:r w:rsidRPr="007D6B49">
        <w:rPr>
          <w:rFonts w:cs="Times New Roman"/>
          <w:noProof/>
          <w:szCs w:val="24"/>
        </w:rPr>
        <w:t xml:space="preserve"> 108, 438–442. doi:10.1093/jhered/esx022.</w:t>
      </w:r>
    </w:p>
    <w:p w14:paraId="3EEA20EC"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Hackett, C. A., Bradshaw, J. E., and Bryan, G. J. (2014). QTL mapping in autotetraploids using SNP dosage information. </w:t>
      </w:r>
      <w:r w:rsidRPr="007D6B49">
        <w:rPr>
          <w:rFonts w:cs="Times New Roman"/>
          <w:i/>
          <w:iCs/>
          <w:noProof/>
          <w:szCs w:val="24"/>
        </w:rPr>
        <w:t>Theor. Appl. Genet.</w:t>
      </w:r>
      <w:r w:rsidRPr="007D6B49">
        <w:rPr>
          <w:rFonts w:cs="Times New Roman"/>
          <w:noProof/>
          <w:szCs w:val="24"/>
        </w:rPr>
        <w:t xml:space="preserve"> doi:10.1007/s00122-014-2347-2.</w:t>
      </w:r>
    </w:p>
    <w:p w14:paraId="36FDC465"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Hämäläinen, J. H., Watanabe, K. N., Valkonen, J. P. T., Arihara, A., Plaisted, R. L., Pehu, E., et al. </w:t>
      </w:r>
      <w:r w:rsidRPr="007D6B49">
        <w:rPr>
          <w:rFonts w:cs="Times New Roman"/>
          <w:noProof/>
          <w:szCs w:val="24"/>
        </w:rPr>
        <w:lastRenderedPageBreak/>
        <w:t xml:space="preserve">(1997). Mapping and marker-assisted selection for a gene for extreme resistance to potato virus Y. </w:t>
      </w:r>
      <w:r w:rsidRPr="007D6B49">
        <w:rPr>
          <w:rFonts w:cs="Times New Roman"/>
          <w:i/>
          <w:iCs/>
          <w:noProof/>
          <w:szCs w:val="24"/>
        </w:rPr>
        <w:t>Theor. Appl. Genet.</w:t>
      </w:r>
      <w:r w:rsidRPr="007D6B49">
        <w:rPr>
          <w:rFonts w:cs="Times New Roman"/>
          <w:noProof/>
          <w:szCs w:val="24"/>
        </w:rPr>
        <w:t xml:space="preserve"> 94, 192–197. doi:10.1007/s001220050399.</w:t>
      </w:r>
    </w:p>
    <w:p w14:paraId="4064152F"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He, X., and Zhang, J. (2006). Toward a molecular understanding of pleiotropy. </w:t>
      </w:r>
      <w:r w:rsidRPr="007D6B49">
        <w:rPr>
          <w:rFonts w:cs="Times New Roman"/>
          <w:i/>
          <w:iCs/>
          <w:noProof/>
          <w:szCs w:val="24"/>
        </w:rPr>
        <w:t>Genetics</w:t>
      </w:r>
      <w:r w:rsidRPr="007D6B49">
        <w:rPr>
          <w:rFonts w:cs="Times New Roman"/>
          <w:noProof/>
          <w:szCs w:val="24"/>
        </w:rPr>
        <w:t xml:space="preserve"> 173, 1885–1891. doi:10.1534/genetics.106.060269.</w:t>
      </w:r>
    </w:p>
    <w:p w14:paraId="5A8D7248"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Jong, H. (1981). Inheritance of russeting in cultivated diploid potatoes. </w:t>
      </w:r>
      <w:r w:rsidRPr="007D6B49">
        <w:rPr>
          <w:rFonts w:cs="Times New Roman"/>
          <w:i/>
          <w:iCs/>
          <w:noProof/>
          <w:szCs w:val="24"/>
        </w:rPr>
        <w:t>Potato Res.</w:t>
      </w:r>
      <w:r w:rsidRPr="007D6B49">
        <w:rPr>
          <w:rFonts w:cs="Times New Roman"/>
          <w:noProof/>
          <w:szCs w:val="24"/>
        </w:rPr>
        <w:t xml:space="preserve"> 24, 309–313.</w:t>
      </w:r>
    </w:p>
    <w:p w14:paraId="7F66158F"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Kempthorne, O. (1955). The correlation between relatives in a simple autotetraploid population. </w:t>
      </w:r>
      <w:r w:rsidRPr="007D6B49">
        <w:rPr>
          <w:rFonts w:cs="Times New Roman"/>
          <w:i/>
          <w:iCs/>
          <w:noProof/>
          <w:szCs w:val="24"/>
        </w:rPr>
        <w:t>Genetics</w:t>
      </w:r>
      <w:r w:rsidRPr="007D6B49">
        <w:rPr>
          <w:rFonts w:cs="Times New Roman"/>
          <w:noProof/>
          <w:szCs w:val="24"/>
        </w:rPr>
        <w:t xml:space="preserve"> 40, 168–174.</w:t>
      </w:r>
    </w:p>
    <w:p w14:paraId="0A561440"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Kloosterman, B., Abelenda, J. A., Gomez, M. D. M. C., Oortwijn, M., De Boer, J. M., Kowitwanich, K., et al. (2013). Naturally occurring allele diversity allows potato cultivation in northern latitudes. </w:t>
      </w:r>
      <w:r w:rsidRPr="007D6B49">
        <w:rPr>
          <w:rFonts w:cs="Times New Roman"/>
          <w:i/>
          <w:iCs/>
          <w:noProof/>
          <w:szCs w:val="24"/>
        </w:rPr>
        <w:t>Nature</w:t>
      </w:r>
      <w:r w:rsidRPr="007D6B49">
        <w:rPr>
          <w:rFonts w:cs="Times New Roman"/>
          <w:noProof/>
          <w:szCs w:val="24"/>
        </w:rPr>
        <w:t xml:space="preserve"> 495, 246–250. doi:10.1038/nature11912.</w:t>
      </w:r>
    </w:p>
    <w:p w14:paraId="2353941F"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Li, W., Dong, J., Cao, M., Gao, X., Wang, D., Liu, B., et al. (2019). Genome-wide identification and characterization of HD-ZIP genes in potato. </w:t>
      </w:r>
      <w:r w:rsidRPr="007D6B49">
        <w:rPr>
          <w:rFonts w:cs="Times New Roman"/>
          <w:i/>
          <w:iCs/>
          <w:noProof/>
          <w:szCs w:val="24"/>
        </w:rPr>
        <w:t>Gene</w:t>
      </w:r>
      <w:r w:rsidRPr="007D6B49">
        <w:rPr>
          <w:rFonts w:cs="Times New Roman"/>
          <w:noProof/>
          <w:szCs w:val="24"/>
        </w:rPr>
        <w:t xml:space="preserve"> 697, 103–117. doi:10.1016/j.gene.2019.02.024.</w:t>
      </w:r>
    </w:p>
    <w:p w14:paraId="58663DEE" w14:textId="77777777" w:rsidR="007D6B49" w:rsidRPr="00E45CBE" w:rsidRDefault="007D6B49" w:rsidP="007D6B49">
      <w:pPr>
        <w:widowControl w:val="0"/>
        <w:autoSpaceDE w:val="0"/>
        <w:autoSpaceDN w:val="0"/>
        <w:adjustRightInd w:val="0"/>
        <w:ind w:left="480" w:hanging="480"/>
        <w:rPr>
          <w:rFonts w:cs="Times New Roman"/>
          <w:noProof/>
          <w:szCs w:val="24"/>
          <w:lang w:val="pt-BR"/>
          <w:rPrChange w:id="187" w:author="Marcelo Mollinari" w:date="2020-07-19T21:28:00Z">
            <w:rPr>
              <w:rFonts w:cs="Times New Roman"/>
              <w:noProof/>
              <w:szCs w:val="24"/>
            </w:rPr>
          </w:rPrChange>
        </w:rPr>
      </w:pPr>
      <w:r w:rsidRPr="007D6B49">
        <w:rPr>
          <w:rFonts w:cs="Times New Roman"/>
          <w:noProof/>
          <w:szCs w:val="24"/>
        </w:rPr>
        <w:t xml:space="preserve">Luo, Z. W., Zhang, R. M., and Kearsey, M. J. (2004). Theoretical basis for genetic linkage analysis in autotetraploid species. </w:t>
      </w:r>
      <w:r w:rsidRPr="00E45CBE">
        <w:rPr>
          <w:rFonts w:cs="Times New Roman"/>
          <w:i/>
          <w:iCs/>
          <w:noProof/>
          <w:szCs w:val="24"/>
          <w:lang w:val="pt-BR"/>
          <w:rPrChange w:id="188" w:author="Marcelo Mollinari" w:date="2020-07-19T21:28:00Z">
            <w:rPr>
              <w:rFonts w:cs="Times New Roman"/>
              <w:i/>
              <w:iCs/>
              <w:noProof/>
              <w:szCs w:val="24"/>
            </w:rPr>
          </w:rPrChange>
        </w:rPr>
        <w:t>PNAS</w:t>
      </w:r>
      <w:r w:rsidRPr="00E45CBE">
        <w:rPr>
          <w:rFonts w:cs="Times New Roman"/>
          <w:noProof/>
          <w:szCs w:val="24"/>
          <w:lang w:val="pt-BR"/>
          <w:rPrChange w:id="189" w:author="Marcelo Mollinari" w:date="2020-07-19T21:28:00Z">
            <w:rPr>
              <w:rFonts w:cs="Times New Roman"/>
              <w:noProof/>
              <w:szCs w:val="24"/>
            </w:rPr>
          </w:rPrChange>
        </w:rPr>
        <w:t xml:space="preserve"> 101, 7040–7045.</w:t>
      </w:r>
    </w:p>
    <w:p w14:paraId="6562B70A" w14:textId="77777777" w:rsidR="007D6B49" w:rsidRPr="007D6B49" w:rsidRDefault="007D6B49" w:rsidP="007D6B49">
      <w:pPr>
        <w:widowControl w:val="0"/>
        <w:autoSpaceDE w:val="0"/>
        <w:autoSpaceDN w:val="0"/>
        <w:adjustRightInd w:val="0"/>
        <w:ind w:left="480" w:hanging="480"/>
        <w:rPr>
          <w:rFonts w:cs="Times New Roman"/>
          <w:noProof/>
          <w:szCs w:val="24"/>
        </w:rPr>
      </w:pPr>
      <w:r w:rsidRPr="00E45CBE">
        <w:rPr>
          <w:rFonts w:cs="Times New Roman"/>
          <w:noProof/>
          <w:szCs w:val="24"/>
          <w:lang w:val="pt-BR"/>
          <w:rPrChange w:id="190" w:author="Marcelo Mollinari" w:date="2020-07-19T21:28:00Z">
            <w:rPr>
              <w:rFonts w:cs="Times New Roman"/>
              <w:noProof/>
              <w:szCs w:val="24"/>
            </w:rPr>
          </w:rPrChange>
        </w:rPr>
        <w:t xml:space="preserve">Mann, H., Iorizzo, M., Gao, L., D’Agostino, N., Carputo, D., Chiusano, M. L., et al. </w:t>
      </w:r>
      <w:r w:rsidRPr="007D6B49">
        <w:rPr>
          <w:rFonts w:cs="Times New Roman"/>
          <w:noProof/>
          <w:szCs w:val="24"/>
        </w:rPr>
        <w:t xml:space="preserve">(2011). “Molecular Linkage Maps: Strategies, Resources and Achievements,” in </w:t>
      </w:r>
      <w:r w:rsidRPr="007D6B49">
        <w:rPr>
          <w:rFonts w:cs="Times New Roman"/>
          <w:i/>
          <w:iCs/>
          <w:noProof/>
          <w:szCs w:val="24"/>
        </w:rPr>
        <w:t>Genetics, Genomics and Breeding of Potato</w:t>
      </w:r>
      <w:r w:rsidRPr="007D6B49">
        <w:rPr>
          <w:rFonts w:cs="Times New Roman"/>
          <w:noProof/>
          <w:szCs w:val="24"/>
        </w:rPr>
        <w:t>, eds. J. M. Bradeen and C. Kole (Enfield: CRC Press), 68–89.</w:t>
      </w:r>
    </w:p>
    <w:p w14:paraId="1714E3D6" w14:textId="77777777" w:rsidR="007D6B49" w:rsidRPr="00E45CBE" w:rsidRDefault="007D6B49" w:rsidP="007D6B49">
      <w:pPr>
        <w:widowControl w:val="0"/>
        <w:autoSpaceDE w:val="0"/>
        <w:autoSpaceDN w:val="0"/>
        <w:adjustRightInd w:val="0"/>
        <w:ind w:left="480" w:hanging="480"/>
        <w:rPr>
          <w:rFonts w:cs="Times New Roman"/>
          <w:noProof/>
          <w:szCs w:val="24"/>
          <w:lang w:val="pt-BR"/>
          <w:rPrChange w:id="191" w:author="Marcelo Mollinari" w:date="2020-07-19T21:28:00Z">
            <w:rPr>
              <w:rFonts w:cs="Times New Roman"/>
              <w:noProof/>
              <w:szCs w:val="24"/>
            </w:rPr>
          </w:rPrChange>
        </w:rPr>
      </w:pPr>
      <w:r w:rsidRPr="007D6B49">
        <w:rPr>
          <w:rFonts w:cs="Times New Roman"/>
          <w:noProof/>
          <w:szCs w:val="24"/>
        </w:rPr>
        <w:t xml:space="preserve">Manrique-Carpintero, N. C., Coombs, J. J., Cui, Y., Veilleux, R. E., Robin Buell, C., and Douches, D. (2015). Genetic map and QTL analysis of agronomic traits in a diploid potato population using single nucleotide polymorphism markers. </w:t>
      </w:r>
      <w:r w:rsidRPr="00E45CBE">
        <w:rPr>
          <w:rFonts w:cs="Times New Roman"/>
          <w:i/>
          <w:iCs/>
          <w:noProof/>
          <w:szCs w:val="24"/>
          <w:lang w:val="pt-BR"/>
          <w:rPrChange w:id="192" w:author="Marcelo Mollinari" w:date="2020-07-19T21:28:00Z">
            <w:rPr>
              <w:rFonts w:cs="Times New Roman"/>
              <w:i/>
              <w:iCs/>
              <w:noProof/>
              <w:szCs w:val="24"/>
            </w:rPr>
          </w:rPrChange>
        </w:rPr>
        <w:t>Crop Sci.</w:t>
      </w:r>
      <w:r w:rsidRPr="00E45CBE">
        <w:rPr>
          <w:rFonts w:cs="Times New Roman"/>
          <w:noProof/>
          <w:szCs w:val="24"/>
          <w:lang w:val="pt-BR"/>
          <w:rPrChange w:id="193" w:author="Marcelo Mollinari" w:date="2020-07-19T21:28:00Z">
            <w:rPr>
              <w:rFonts w:cs="Times New Roman"/>
              <w:noProof/>
              <w:szCs w:val="24"/>
            </w:rPr>
          </w:rPrChange>
        </w:rPr>
        <w:t xml:space="preserve"> 55, 2566–2579. doi:10.2135/cropsci2014.10.0745.</w:t>
      </w:r>
    </w:p>
    <w:p w14:paraId="17753D1F" w14:textId="77777777" w:rsidR="007D6B49" w:rsidRPr="007D6B49" w:rsidRDefault="007D6B49" w:rsidP="007D6B49">
      <w:pPr>
        <w:widowControl w:val="0"/>
        <w:autoSpaceDE w:val="0"/>
        <w:autoSpaceDN w:val="0"/>
        <w:adjustRightInd w:val="0"/>
        <w:ind w:left="480" w:hanging="480"/>
        <w:rPr>
          <w:rFonts w:cs="Times New Roman"/>
          <w:noProof/>
          <w:szCs w:val="24"/>
        </w:rPr>
      </w:pPr>
      <w:r w:rsidRPr="00E45CBE">
        <w:rPr>
          <w:rFonts w:cs="Times New Roman"/>
          <w:noProof/>
          <w:szCs w:val="24"/>
          <w:lang w:val="pt-BR"/>
          <w:rPrChange w:id="194" w:author="Marcelo Mollinari" w:date="2020-07-19T21:28:00Z">
            <w:rPr>
              <w:rFonts w:cs="Times New Roman"/>
              <w:noProof/>
              <w:szCs w:val="24"/>
            </w:rPr>
          </w:rPrChange>
        </w:rPr>
        <w:t xml:space="preserve">Massa, A. N., Manrique-Carpintero, N. C., Coombs, J., Haynes, K. G., Bethke, P. C., Brandt, T. L., et al. </w:t>
      </w:r>
      <w:r w:rsidRPr="007D6B49">
        <w:rPr>
          <w:rFonts w:cs="Times New Roman"/>
          <w:noProof/>
          <w:szCs w:val="24"/>
        </w:rPr>
        <w:t xml:space="preserve">(2018). Linkage analysis and QTL mapping in a tetraploid russet mapping population of potato. </w:t>
      </w:r>
      <w:r w:rsidRPr="007D6B49">
        <w:rPr>
          <w:rFonts w:cs="Times New Roman"/>
          <w:i/>
          <w:iCs/>
          <w:noProof/>
          <w:szCs w:val="24"/>
        </w:rPr>
        <w:t>BMC Genet.</w:t>
      </w:r>
      <w:r w:rsidRPr="007D6B49">
        <w:rPr>
          <w:rFonts w:cs="Times New Roman"/>
          <w:noProof/>
          <w:szCs w:val="24"/>
        </w:rPr>
        <w:t xml:space="preserve"> 19, 1–13. doi:10.1186/s12863-018-0672-1.</w:t>
      </w:r>
    </w:p>
    <w:p w14:paraId="07B68078"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McCord, P. H., Sosinski, B. R., Haynes, K. G., Clough, M. E., and Yencho, G. C. (2011a). Linkage mapping and QTL analysis of agronomic traits in tetraploid potato (Solanum tuberosum subsp. tuberosum). </w:t>
      </w:r>
      <w:r w:rsidRPr="007D6B49">
        <w:rPr>
          <w:rFonts w:cs="Times New Roman"/>
          <w:i/>
          <w:iCs/>
          <w:noProof/>
          <w:szCs w:val="24"/>
        </w:rPr>
        <w:t>Crop Sci.</w:t>
      </w:r>
      <w:r w:rsidRPr="007D6B49">
        <w:rPr>
          <w:rFonts w:cs="Times New Roman"/>
          <w:noProof/>
          <w:szCs w:val="24"/>
        </w:rPr>
        <w:t xml:space="preserve"> 51, 771–785. doi:10.2135/cropsci2010.02.0108.</w:t>
      </w:r>
    </w:p>
    <w:p w14:paraId="7F6B2387"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McCord, P. H., Sosinski, B. R., Haynes, K. G., Clough, M. E., and Yencho, G. C. (2011b). QTL mapping of internal heat necrosis in tetraploid potato. </w:t>
      </w:r>
      <w:r w:rsidRPr="007D6B49">
        <w:rPr>
          <w:rFonts w:cs="Times New Roman"/>
          <w:i/>
          <w:iCs/>
          <w:noProof/>
          <w:szCs w:val="24"/>
        </w:rPr>
        <w:t>Theor. Appl. Genet.</w:t>
      </w:r>
      <w:r w:rsidRPr="007D6B49">
        <w:rPr>
          <w:rFonts w:cs="Times New Roman"/>
          <w:noProof/>
          <w:szCs w:val="24"/>
        </w:rPr>
        <w:t xml:space="preserve"> 122, 129–142. doi:10.1007/s00122-010-1429-z.</w:t>
      </w:r>
    </w:p>
    <w:p w14:paraId="4C3EEB20"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Mizoi, J., Shinozaki, K., and Yamaguchi-Shinozaki, K. (2012). AP2/ERF family transcription factors in plant abiotic stress responses. </w:t>
      </w:r>
      <w:r w:rsidRPr="007D6B49">
        <w:rPr>
          <w:rFonts w:cs="Times New Roman"/>
          <w:i/>
          <w:iCs/>
          <w:noProof/>
          <w:szCs w:val="24"/>
        </w:rPr>
        <w:t>Biochim. Biophys. Acta - Gene Regul. Mech.</w:t>
      </w:r>
      <w:r w:rsidRPr="007D6B49">
        <w:rPr>
          <w:rFonts w:cs="Times New Roman"/>
          <w:noProof/>
          <w:szCs w:val="24"/>
        </w:rPr>
        <w:t xml:space="preserve"> 1819, 86–96. doi:10.1016/j.bbagrm.2011.08.004.</w:t>
      </w:r>
    </w:p>
    <w:p w14:paraId="24CF18D9"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Mollinari, M., and Garcia, A. A. F. (2019). Linkage Analysis and Haplotype Phasing in Experimental Autopolyploid Populations with High Ploidy Level Using Hidden Markov Models. </w:t>
      </w:r>
      <w:r w:rsidRPr="007D6B49">
        <w:rPr>
          <w:rFonts w:cs="Times New Roman"/>
          <w:i/>
          <w:iCs/>
          <w:noProof/>
          <w:szCs w:val="24"/>
        </w:rPr>
        <w:t>G3 Genes|Genomes|Genetics</w:t>
      </w:r>
      <w:r w:rsidRPr="007D6B49">
        <w:rPr>
          <w:rFonts w:cs="Times New Roman"/>
          <w:noProof/>
          <w:szCs w:val="24"/>
        </w:rPr>
        <w:t xml:space="preserve"> 9, 3297–3314. doi:10.1534/g3.119.400378.</w:t>
      </w:r>
    </w:p>
    <w:p w14:paraId="37F8F7BA"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lastRenderedPageBreak/>
        <w:t xml:space="preserve">Mollinari, M., Olukolu, B. A., Pereira, G. S., Khan, A., Gemenet, D., Yencho, G. C., et al. (2020). Unraveling the Hexaploid Sweetpotato Inheritance Using Ultra-Dense Multilocus Mapping. </w:t>
      </w:r>
      <w:r w:rsidRPr="007D6B49">
        <w:rPr>
          <w:rFonts w:cs="Times New Roman"/>
          <w:i/>
          <w:iCs/>
          <w:noProof/>
          <w:szCs w:val="24"/>
        </w:rPr>
        <w:t>G3 Genes|Genomes|Genetics</w:t>
      </w:r>
      <w:r w:rsidRPr="007D6B49">
        <w:rPr>
          <w:rFonts w:cs="Times New Roman"/>
          <w:noProof/>
          <w:szCs w:val="24"/>
        </w:rPr>
        <w:t xml:space="preserve"> 10, 281–292. doi:10.1534/g3.119.400620.</w:t>
      </w:r>
    </w:p>
    <w:p w14:paraId="65446B91"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Olsen, A. N., Ernst, H. A., Leggio, L. Lo, and Skriver, K. (2005). NAC transcription factors: structurally distinct, functionally diverse. </w:t>
      </w:r>
      <w:r w:rsidRPr="007D6B49">
        <w:rPr>
          <w:rFonts w:cs="Times New Roman"/>
          <w:i/>
          <w:iCs/>
          <w:noProof/>
          <w:szCs w:val="24"/>
        </w:rPr>
        <w:t>Trends Plant Sci.</w:t>
      </w:r>
      <w:r w:rsidRPr="007D6B49">
        <w:rPr>
          <w:rFonts w:cs="Times New Roman"/>
          <w:noProof/>
          <w:szCs w:val="24"/>
        </w:rPr>
        <w:t xml:space="preserve"> 10, 79–87. doi:10.1016/j.tplants.2004.12.010.</w:t>
      </w:r>
    </w:p>
    <w:p w14:paraId="0CDF8115"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Preedy, K. F., and Hackett, C. A. (2016). A rapid marker ordering approach for high-density genetic linkage maps in experimental autotetraploid populations using multidimensional scaling. </w:t>
      </w:r>
      <w:r w:rsidRPr="007D6B49">
        <w:rPr>
          <w:rFonts w:cs="Times New Roman"/>
          <w:i/>
          <w:iCs/>
          <w:noProof/>
          <w:szCs w:val="24"/>
        </w:rPr>
        <w:t>Theor. Appl. Genet.</w:t>
      </w:r>
      <w:r w:rsidRPr="007D6B49">
        <w:rPr>
          <w:rFonts w:cs="Times New Roman"/>
          <w:noProof/>
          <w:szCs w:val="24"/>
        </w:rPr>
        <w:t xml:space="preserve"> 129, 2117–2132. doi:10.1007/s00122-016-2761-8.</w:t>
      </w:r>
    </w:p>
    <w:p w14:paraId="7567A937"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Qu, L., Guennel, T., and Marshall, S. L. (2013). Linear score tests for variance components in linear mixed models and applications to genetic association studies. </w:t>
      </w:r>
      <w:r w:rsidRPr="007D6B49">
        <w:rPr>
          <w:rFonts w:cs="Times New Roman"/>
          <w:i/>
          <w:iCs/>
          <w:noProof/>
          <w:szCs w:val="24"/>
        </w:rPr>
        <w:t>Biometrics</w:t>
      </w:r>
      <w:r w:rsidRPr="007D6B49">
        <w:rPr>
          <w:rFonts w:cs="Times New Roman"/>
          <w:noProof/>
          <w:szCs w:val="24"/>
        </w:rPr>
        <w:t xml:space="preserve"> 69, 883–892. doi:10.1111/biom.12095.</w:t>
      </w:r>
    </w:p>
    <w:p w14:paraId="24D391BA"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R Core Team (2019). R: A Language and Environment for Statistical Computing. Available at: http://www.r-project.org.</w:t>
      </w:r>
    </w:p>
    <w:p w14:paraId="638A5207"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Rak, K., Bethke, P. C., and Palta, J. P. (2017). QTL mapping of potato chip color and tuber traits within an autotetraploid family. </w:t>
      </w:r>
      <w:r w:rsidRPr="007D6B49">
        <w:rPr>
          <w:rFonts w:cs="Times New Roman"/>
          <w:i/>
          <w:iCs/>
          <w:noProof/>
          <w:szCs w:val="24"/>
        </w:rPr>
        <w:t>Mol. Breed.</w:t>
      </w:r>
      <w:r w:rsidRPr="007D6B49">
        <w:rPr>
          <w:rFonts w:cs="Times New Roman"/>
          <w:noProof/>
          <w:szCs w:val="24"/>
        </w:rPr>
        <w:t xml:space="preserve"> 37. doi:10.1007/s11032-017-0619-7.</w:t>
      </w:r>
    </w:p>
    <w:p w14:paraId="4C79BEFE"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Rosin, F. M., Hart, J. K., Horner, H. T., Davies, P. J., and Hannapel, D. J. (2003). Overexpression of a Knotted-Like Homeobox Gene of Gibberellin Accumulation 1. </w:t>
      </w:r>
      <w:r w:rsidRPr="007D6B49">
        <w:rPr>
          <w:rFonts w:cs="Times New Roman"/>
          <w:i/>
          <w:iCs/>
          <w:noProof/>
          <w:szCs w:val="24"/>
        </w:rPr>
        <w:t>Plant Physiol.</w:t>
      </w:r>
      <w:r w:rsidRPr="007D6B49">
        <w:rPr>
          <w:rFonts w:cs="Times New Roman"/>
          <w:noProof/>
          <w:szCs w:val="24"/>
        </w:rPr>
        <w:t xml:space="preserve"> 132, 106–117. doi:10.1104/pp.102.015560.ser.</w:t>
      </w:r>
    </w:p>
    <w:p w14:paraId="75A0F80D"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Ruiz, E., Jackson, S., and Cimentada, J. (2019). corrr: Correlations in R. Available at: https://cran.r-project.org/package=corrr.</w:t>
      </w:r>
    </w:p>
    <w:p w14:paraId="3B590C80"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Schmitz Carley, C. A., Coombs, J. J., Douches, D. S., Bethke, P. C., Palta, J. P., Novy, R. G., et al. (2017). Automated tetraploid genotype calling by hierarchical clustering. </w:t>
      </w:r>
      <w:r w:rsidRPr="007D6B49">
        <w:rPr>
          <w:rFonts w:cs="Times New Roman"/>
          <w:i/>
          <w:iCs/>
          <w:noProof/>
          <w:szCs w:val="24"/>
        </w:rPr>
        <w:t>Theor. Appl. Genet.</w:t>
      </w:r>
      <w:r w:rsidRPr="007D6B49">
        <w:rPr>
          <w:rFonts w:cs="Times New Roman"/>
          <w:noProof/>
          <w:szCs w:val="24"/>
        </w:rPr>
        <w:t xml:space="preserve"> 130, 717–726. doi:10.1007/s00122-016-2845-5.</w:t>
      </w:r>
    </w:p>
    <w:p w14:paraId="6241550D"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Schultz, L., Cogan, N. O. I., Mclean, K., Dale, M. F. B., Bryan, G. J., Forster, J. W., et al. (2012). Evaluation and implementation of a potential diagnostic molecular marker for H1-conferred potato cyst nematode resistance in potato (Solanum tuberosum L.). </w:t>
      </w:r>
      <w:r w:rsidRPr="007D6B49">
        <w:rPr>
          <w:rFonts w:cs="Times New Roman"/>
          <w:i/>
          <w:iCs/>
          <w:noProof/>
          <w:szCs w:val="24"/>
        </w:rPr>
        <w:t>Plant Breed.</w:t>
      </w:r>
      <w:r w:rsidRPr="007D6B49">
        <w:rPr>
          <w:rFonts w:cs="Times New Roman"/>
          <w:noProof/>
          <w:szCs w:val="24"/>
        </w:rPr>
        <w:t xml:space="preserve"> 131, 315–321. doi:10.1111/j.1439-0523.2012.01949.x.</w:t>
      </w:r>
    </w:p>
    <w:p w14:paraId="7F68C9A8"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Schumann, M. J., Zeng, Z. B., Clough, M. E., and Yencho, G. C. (2017). Linkage map construction and QTL analysis for internal heat necrosis in autotetraploid potato. </w:t>
      </w:r>
      <w:r w:rsidRPr="007D6B49">
        <w:rPr>
          <w:rFonts w:cs="Times New Roman"/>
          <w:i/>
          <w:iCs/>
          <w:noProof/>
          <w:szCs w:val="24"/>
        </w:rPr>
        <w:t>Theor. Appl. Genet.</w:t>
      </w:r>
      <w:r w:rsidRPr="007D6B49">
        <w:rPr>
          <w:rFonts w:cs="Times New Roman"/>
          <w:noProof/>
          <w:szCs w:val="24"/>
        </w:rPr>
        <w:t xml:space="preserve"> 130, 2045–2056. doi:10.1007/s00122-017-2941-1.</w:t>
      </w:r>
    </w:p>
    <w:p w14:paraId="720D2E7C" w14:textId="77777777" w:rsidR="007D6B49" w:rsidRPr="00E45CBE" w:rsidRDefault="007D6B49" w:rsidP="007D6B49">
      <w:pPr>
        <w:widowControl w:val="0"/>
        <w:autoSpaceDE w:val="0"/>
        <w:autoSpaceDN w:val="0"/>
        <w:adjustRightInd w:val="0"/>
        <w:ind w:left="480" w:hanging="480"/>
        <w:rPr>
          <w:rFonts w:cs="Times New Roman"/>
          <w:noProof/>
          <w:szCs w:val="24"/>
          <w:lang w:val="pt-BR"/>
          <w:rPrChange w:id="195" w:author="Marcelo Mollinari" w:date="2020-07-19T21:28:00Z">
            <w:rPr>
              <w:rFonts w:cs="Times New Roman"/>
              <w:noProof/>
              <w:szCs w:val="24"/>
            </w:rPr>
          </w:rPrChange>
        </w:rPr>
      </w:pPr>
      <w:r w:rsidRPr="007D6B49">
        <w:rPr>
          <w:rFonts w:cs="Times New Roman"/>
          <w:noProof/>
          <w:szCs w:val="24"/>
        </w:rPr>
        <w:t xml:space="preserve">Shaner, G., and Finney, R. E. (1977). The Effect of Nitrogen Fertilization on the Expression of Slow-Mildewing Resistance in Knox Wheat. </w:t>
      </w:r>
      <w:r w:rsidRPr="00E45CBE">
        <w:rPr>
          <w:rFonts w:cs="Times New Roman"/>
          <w:i/>
          <w:iCs/>
          <w:noProof/>
          <w:szCs w:val="24"/>
          <w:lang w:val="pt-BR"/>
          <w:rPrChange w:id="196" w:author="Marcelo Mollinari" w:date="2020-07-19T21:28:00Z">
            <w:rPr>
              <w:rFonts w:cs="Times New Roman"/>
              <w:i/>
              <w:iCs/>
              <w:noProof/>
              <w:szCs w:val="24"/>
            </w:rPr>
          </w:rPrChange>
        </w:rPr>
        <w:t>Phytopathology</w:t>
      </w:r>
      <w:r w:rsidRPr="00E45CBE">
        <w:rPr>
          <w:rFonts w:cs="Times New Roman"/>
          <w:noProof/>
          <w:szCs w:val="24"/>
          <w:lang w:val="pt-BR"/>
          <w:rPrChange w:id="197" w:author="Marcelo Mollinari" w:date="2020-07-19T21:28:00Z">
            <w:rPr>
              <w:rFonts w:cs="Times New Roman"/>
              <w:noProof/>
              <w:szCs w:val="24"/>
            </w:rPr>
          </w:rPrChange>
        </w:rPr>
        <w:t xml:space="preserve"> 67, 1051–1056. doi:10.1094/phyto-67-1051.</w:t>
      </w:r>
    </w:p>
    <w:p w14:paraId="7EBD4002" w14:textId="77777777" w:rsidR="007D6B49" w:rsidRPr="007D6B49" w:rsidRDefault="007D6B49" w:rsidP="007D6B49">
      <w:pPr>
        <w:widowControl w:val="0"/>
        <w:autoSpaceDE w:val="0"/>
        <w:autoSpaceDN w:val="0"/>
        <w:adjustRightInd w:val="0"/>
        <w:ind w:left="480" w:hanging="480"/>
        <w:rPr>
          <w:rFonts w:cs="Times New Roman"/>
          <w:noProof/>
          <w:szCs w:val="24"/>
        </w:rPr>
      </w:pPr>
      <w:r w:rsidRPr="00E45CBE">
        <w:rPr>
          <w:rFonts w:cs="Times New Roman"/>
          <w:noProof/>
          <w:szCs w:val="24"/>
          <w:lang w:val="pt-BR"/>
          <w:rPrChange w:id="198" w:author="Marcelo Mollinari" w:date="2020-07-19T21:28:00Z">
            <w:rPr>
              <w:rFonts w:cs="Times New Roman"/>
              <w:noProof/>
              <w:szCs w:val="24"/>
            </w:rPr>
          </w:rPrChange>
        </w:rPr>
        <w:t xml:space="preserve">Sharma, S. K., Bolser, D., de Boer, J., Sonderkaer, M., Amoros, W., Carboni, M. F., et al. </w:t>
      </w:r>
      <w:r w:rsidRPr="007D6B49">
        <w:rPr>
          <w:rFonts w:cs="Times New Roman"/>
          <w:noProof/>
          <w:szCs w:val="24"/>
        </w:rPr>
        <w:t xml:space="preserve">(2013). Construction of reference chromosome-scale pseudomolecules for potato: integrating the potato genome with genetic and physical maps. </w:t>
      </w:r>
      <w:r w:rsidRPr="007D6B49">
        <w:rPr>
          <w:rFonts w:cs="Times New Roman"/>
          <w:i/>
          <w:iCs/>
          <w:noProof/>
          <w:szCs w:val="24"/>
        </w:rPr>
        <w:t>G3 Genes|Genomes|Genetics</w:t>
      </w:r>
      <w:r w:rsidRPr="007D6B49">
        <w:rPr>
          <w:rFonts w:cs="Times New Roman"/>
          <w:noProof/>
          <w:szCs w:val="24"/>
        </w:rPr>
        <w:t xml:space="preserve"> 3, 2031–47. doi:10.1534/g3.113.007153.</w:t>
      </w:r>
    </w:p>
    <w:p w14:paraId="3D4D7B65"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lastRenderedPageBreak/>
        <w:t xml:space="preserve">Singh, A. K., Sharma, V., Pal, A. K., Acharya, V., and Ahuja, P. S. (2013). Genome-wide organization and expression profiling of the NAC transcription factor family in potato (solanum tuberosum L.). </w:t>
      </w:r>
      <w:r w:rsidRPr="007D6B49">
        <w:rPr>
          <w:rFonts w:cs="Times New Roman"/>
          <w:i/>
          <w:iCs/>
          <w:noProof/>
          <w:szCs w:val="24"/>
        </w:rPr>
        <w:t>DNA Res.</w:t>
      </w:r>
      <w:r w:rsidRPr="007D6B49">
        <w:rPr>
          <w:rFonts w:cs="Times New Roman"/>
          <w:noProof/>
          <w:szCs w:val="24"/>
        </w:rPr>
        <w:t xml:space="preserve"> 20, 403–423. doi:10.1093/dnares/dst019.</w:t>
      </w:r>
    </w:p>
    <w:p w14:paraId="6083B678"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Slater, A. T., Cogan, N. O. I., Hayes, B. J., Schultz, L., Dale, M. F. B., Bryan, G. J., et al. (2014). Improving breeding efficiency in potato using molecular and quantitative genetics. </w:t>
      </w:r>
      <w:r w:rsidRPr="007D6B49">
        <w:rPr>
          <w:rFonts w:cs="Times New Roman"/>
          <w:i/>
          <w:iCs/>
          <w:noProof/>
          <w:szCs w:val="24"/>
        </w:rPr>
        <w:t>Theor. Appl. Genet.</w:t>
      </w:r>
      <w:r w:rsidRPr="007D6B49">
        <w:rPr>
          <w:rFonts w:cs="Times New Roman"/>
          <w:noProof/>
          <w:szCs w:val="24"/>
        </w:rPr>
        <w:t xml:space="preserve"> 127, 2279–2292. doi:10.1007/s00122-014-2386-8.</w:t>
      </w:r>
    </w:p>
    <w:p w14:paraId="37FBFF33"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Soler, M., Verdaguer, R., Fernández-Piñán, S., Company-Arumí, D., Boher, P., Góngora-Castillo, E., et al. (2020). Silencing against the conserved NAC domain of the potato StNAC103 reveals new NAC candidates to repress the suberin associated waxes in phellem. </w:t>
      </w:r>
      <w:r w:rsidRPr="007D6B49">
        <w:rPr>
          <w:rFonts w:cs="Times New Roman"/>
          <w:i/>
          <w:iCs/>
          <w:noProof/>
          <w:szCs w:val="24"/>
        </w:rPr>
        <w:t>Plant Sci.</w:t>
      </w:r>
      <w:r w:rsidRPr="007D6B49">
        <w:rPr>
          <w:rFonts w:cs="Times New Roman"/>
          <w:noProof/>
          <w:szCs w:val="24"/>
        </w:rPr>
        <w:t xml:space="preserve"> 291, 110360. doi:10.1016/j.plantsci.2019.110360.</w:t>
      </w:r>
    </w:p>
    <w:p w14:paraId="597A06B1"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Webb, R. E., Wilson, D. R., Shumaker, J. R., Graves, B., Henninger, M. R., Watts, J., et al. (1978). Atlantic: A new potato variety with high solids, good processing quality, and resistance to pests. </w:t>
      </w:r>
      <w:r w:rsidRPr="007D6B49">
        <w:rPr>
          <w:rFonts w:cs="Times New Roman"/>
          <w:i/>
          <w:iCs/>
          <w:noProof/>
          <w:szCs w:val="24"/>
        </w:rPr>
        <w:t>Am. Potato J.</w:t>
      </w:r>
      <w:r w:rsidRPr="007D6B49">
        <w:rPr>
          <w:rFonts w:cs="Times New Roman"/>
          <w:noProof/>
          <w:szCs w:val="24"/>
        </w:rPr>
        <w:t xml:space="preserve"> 55, 141–145. doi:10.1007/BF02852087.</w:t>
      </w:r>
    </w:p>
    <w:p w14:paraId="395F92DC"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Wei, T., Simko, V., Levy, M., Xie, Y., Jin, Y., and Zemla, J. (2017). corrplot: Visualization of a Correlation Matrix. Available at: https://cran.r-project.org/package=corrplot.</w:t>
      </w:r>
    </w:p>
    <w:p w14:paraId="2291E49B"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Wickham, H. (2016). </w:t>
      </w:r>
      <w:r w:rsidRPr="007D6B49">
        <w:rPr>
          <w:rFonts w:cs="Times New Roman"/>
          <w:i/>
          <w:iCs/>
          <w:noProof/>
          <w:szCs w:val="24"/>
        </w:rPr>
        <w:t>ggplot2: elegant graphics for data analysis</w:t>
      </w:r>
      <w:r w:rsidRPr="007D6B49">
        <w:rPr>
          <w:rFonts w:cs="Times New Roman"/>
          <w:noProof/>
          <w:szCs w:val="24"/>
        </w:rPr>
        <w:t>. Springer.</w:t>
      </w:r>
    </w:p>
    <w:p w14:paraId="51FBCA40"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Xu, X., Pan, S., Cheng, S., Zhang, B., Mu, D., Ni, P., et al. (2011). Genome sequence and analysis of the tuber crop potato. </w:t>
      </w:r>
      <w:r w:rsidRPr="007D6B49">
        <w:rPr>
          <w:rFonts w:cs="Times New Roman"/>
          <w:i/>
          <w:iCs/>
          <w:noProof/>
          <w:szCs w:val="24"/>
        </w:rPr>
        <w:t>Nature</w:t>
      </w:r>
      <w:r w:rsidRPr="007D6B49">
        <w:rPr>
          <w:rFonts w:cs="Times New Roman"/>
          <w:noProof/>
          <w:szCs w:val="24"/>
        </w:rPr>
        <w:t xml:space="preserve"> 475, 189–195. doi:10.1038/nature10158.</w:t>
      </w:r>
    </w:p>
    <w:p w14:paraId="438ADF14"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Yan, W. H., Wang, P., Chen, H. X., Zhou, H. J., Li, Q. P., Wang, C. R., et al. (2011). A major QTL, Ghd8, plays pleiotropic roles in regulating grain productivity, plant height, and heading date in rice. </w:t>
      </w:r>
      <w:r w:rsidRPr="007D6B49">
        <w:rPr>
          <w:rFonts w:cs="Times New Roman"/>
          <w:i/>
          <w:iCs/>
          <w:noProof/>
          <w:szCs w:val="24"/>
        </w:rPr>
        <w:t>Mol. Plant</w:t>
      </w:r>
      <w:r w:rsidRPr="007D6B49">
        <w:rPr>
          <w:rFonts w:cs="Times New Roman"/>
          <w:noProof/>
          <w:szCs w:val="24"/>
        </w:rPr>
        <w:t xml:space="preserve"> 4, 319–330. doi:10.1093/mp/ssq070.</w:t>
      </w:r>
    </w:p>
    <w:p w14:paraId="419CD656"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Yan, W., and Kang, M. S. (2003). </w:t>
      </w:r>
      <w:r w:rsidRPr="007D6B49">
        <w:rPr>
          <w:rFonts w:cs="Times New Roman"/>
          <w:i/>
          <w:iCs/>
          <w:noProof/>
          <w:szCs w:val="24"/>
        </w:rPr>
        <w:t>GGE Biplot Analysis: a graphical tool for breeders, geneticists, and agronomists</w:t>
      </w:r>
      <w:r w:rsidRPr="007D6B49">
        <w:rPr>
          <w:rFonts w:cs="Times New Roman"/>
          <w:noProof/>
          <w:szCs w:val="24"/>
        </w:rPr>
        <w:t>. Boca Raton: CRC Press doi:10.1201/9781420040371.</w:t>
      </w:r>
    </w:p>
    <w:p w14:paraId="38D77370"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Ye, J., Zhang, Y., Cui, H., Liu, J., Wu, Y., Cheng, Y., et al. (2018). WEGO 2.0: A web tool for analyzing and plotting GO annotations, 2018 update. </w:t>
      </w:r>
      <w:r w:rsidRPr="007D6B49">
        <w:rPr>
          <w:rFonts w:cs="Times New Roman"/>
          <w:i/>
          <w:iCs/>
          <w:noProof/>
          <w:szCs w:val="24"/>
        </w:rPr>
        <w:t>Nucleic Acids Res.</w:t>
      </w:r>
      <w:r w:rsidRPr="007D6B49">
        <w:rPr>
          <w:rFonts w:cs="Times New Roman"/>
          <w:noProof/>
          <w:szCs w:val="24"/>
        </w:rPr>
        <w:t xml:space="preserve"> 46, W71–W75. doi:10.1093/nar/gky400.</w:t>
      </w:r>
    </w:p>
    <w:p w14:paraId="3C74737E"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Yencho, G. C., McCord, P. H., Haynes, K. G., and Sterrett, S. B. R. (2008). Internal heat necrosis of potato - A review. </w:t>
      </w:r>
      <w:r w:rsidRPr="007D6B49">
        <w:rPr>
          <w:rFonts w:cs="Times New Roman"/>
          <w:i/>
          <w:iCs/>
          <w:noProof/>
          <w:szCs w:val="24"/>
        </w:rPr>
        <w:t>Am. J. Potato Res.</w:t>
      </w:r>
      <w:r w:rsidRPr="007D6B49">
        <w:rPr>
          <w:rFonts w:cs="Times New Roman"/>
          <w:noProof/>
          <w:szCs w:val="24"/>
        </w:rPr>
        <w:t xml:space="preserve"> 85, 69–76. doi:10.1007/s12230-008-9008-4.</w:t>
      </w:r>
    </w:p>
    <w:p w14:paraId="5A7F8083" w14:textId="77777777" w:rsidR="007D6B49" w:rsidRPr="007D6B49" w:rsidRDefault="007D6B49" w:rsidP="007D6B49">
      <w:pPr>
        <w:widowControl w:val="0"/>
        <w:autoSpaceDE w:val="0"/>
        <w:autoSpaceDN w:val="0"/>
        <w:adjustRightInd w:val="0"/>
        <w:ind w:left="480" w:hanging="480"/>
        <w:rPr>
          <w:rFonts w:cs="Times New Roman"/>
          <w:noProof/>
          <w:szCs w:val="24"/>
        </w:rPr>
      </w:pPr>
      <w:r w:rsidRPr="007D6B49">
        <w:rPr>
          <w:rFonts w:cs="Times New Roman"/>
          <w:noProof/>
          <w:szCs w:val="24"/>
        </w:rPr>
        <w:t xml:space="preserve">Zou, F., Fine, J. P., Hu, J., and Lin, D. Y. (2004). An efficient resampling method for assessing genome-wide statistical significance in mapping quantitative trait loci. </w:t>
      </w:r>
      <w:r w:rsidRPr="007D6B49">
        <w:rPr>
          <w:rFonts w:cs="Times New Roman"/>
          <w:i/>
          <w:iCs/>
          <w:noProof/>
          <w:szCs w:val="24"/>
        </w:rPr>
        <w:t>Genetics</w:t>
      </w:r>
      <w:r w:rsidRPr="007D6B49">
        <w:rPr>
          <w:rFonts w:cs="Times New Roman"/>
          <w:noProof/>
          <w:szCs w:val="24"/>
        </w:rPr>
        <w:t xml:space="preserve"> 168, 2307–2316. doi:10.1534/genetics.104.031427.</w:t>
      </w:r>
    </w:p>
    <w:p w14:paraId="68721653" w14:textId="77777777" w:rsidR="007D6B49" w:rsidRPr="007D6B49" w:rsidRDefault="007D6B49" w:rsidP="007D6B49">
      <w:pPr>
        <w:widowControl w:val="0"/>
        <w:autoSpaceDE w:val="0"/>
        <w:autoSpaceDN w:val="0"/>
        <w:adjustRightInd w:val="0"/>
        <w:ind w:left="480" w:hanging="480"/>
        <w:rPr>
          <w:rFonts w:cs="Times New Roman"/>
          <w:noProof/>
        </w:rPr>
      </w:pPr>
      <w:r w:rsidRPr="007D6B49">
        <w:rPr>
          <w:rFonts w:cs="Times New Roman"/>
          <w:noProof/>
          <w:szCs w:val="24"/>
        </w:rPr>
        <w:t xml:space="preserve">Zych, K., Gort, G., Maliepaard, C. A., Jansen, R. C., and Voorrips, R. E. (2019). FitTetra 2.0 - Improved genotype calling for tetraploids with multiple population and parental data support. </w:t>
      </w:r>
      <w:r w:rsidRPr="007D6B49">
        <w:rPr>
          <w:rFonts w:cs="Times New Roman"/>
          <w:i/>
          <w:iCs/>
          <w:noProof/>
          <w:szCs w:val="24"/>
        </w:rPr>
        <w:t>BMC Bioinformatics</w:t>
      </w:r>
      <w:r w:rsidRPr="007D6B49">
        <w:rPr>
          <w:rFonts w:cs="Times New Roman"/>
          <w:noProof/>
          <w:szCs w:val="24"/>
        </w:rPr>
        <w:t xml:space="preserve"> 20, 1–8. doi:10.1186/s12859-019-2703-y.</w:t>
      </w:r>
    </w:p>
    <w:p w14:paraId="295E336B" w14:textId="0C7CF7E8" w:rsidR="00EE6309" w:rsidRPr="00EE6309" w:rsidRDefault="00737D95" w:rsidP="00737D95">
      <w:pPr>
        <w:rPr>
          <w:rFonts w:cs="Times New Roman"/>
          <w:szCs w:val="24"/>
        </w:rPr>
      </w:pPr>
      <w:r>
        <w:rPr>
          <w:rFonts w:cs="Times New Roman"/>
          <w:szCs w:val="24"/>
        </w:rPr>
        <w:fldChar w:fldCharType="end"/>
      </w:r>
    </w:p>
    <w:p w14:paraId="6FB64579" w14:textId="0263FE59" w:rsidR="00C829CD" w:rsidRPr="00FA763C" w:rsidRDefault="00C829CD" w:rsidP="00C829CD">
      <w:pPr>
        <w:pStyle w:val="Heading1"/>
        <w:spacing w:line="480" w:lineRule="auto"/>
      </w:pPr>
      <w:r w:rsidRPr="00FA763C">
        <w:t>Conflict of Interest Statement</w:t>
      </w:r>
    </w:p>
    <w:p w14:paraId="64EB59A1" w14:textId="42FD7970" w:rsidR="00C829CD" w:rsidRPr="00FA763C" w:rsidRDefault="00C829CD" w:rsidP="008A6DD8">
      <w:pPr>
        <w:spacing w:line="480" w:lineRule="auto"/>
      </w:pPr>
      <w:r w:rsidRPr="00FA763C">
        <w:rPr>
          <w:rFonts w:eastAsia="Times New Roman" w:cs="Times New Roman"/>
          <w:i/>
          <w:szCs w:val="24"/>
          <w:lang w:eastAsia="en-GB"/>
        </w:rPr>
        <w:lastRenderedPageBreak/>
        <w:t>The authors declare that the research was conducted in the absence of any commercial or financial relationships that could be construed as a potential conflict of interest</w:t>
      </w:r>
      <w:r w:rsidRPr="00FA763C">
        <w:rPr>
          <w:rFonts w:eastAsia="Times New Roman" w:cs="Times New Roman"/>
          <w:szCs w:val="24"/>
          <w:lang w:eastAsia="en-GB"/>
        </w:rPr>
        <w:t>.</w:t>
      </w:r>
    </w:p>
    <w:sectPr w:rsidR="00C829CD" w:rsidRPr="00FA763C" w:rsidSect="00D537FA">
      <w:pgSz w:w="12240" w:h="15840"/>
      <w:pgMar w:top="1138" w:right="1181" w:bottom="1138" w:left="1282" w:header="283" w:footer="510" w:gutter="0"/>
      <w:lnNumType w:countBy="1" w:restart="continuous"/>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0" w:author="Guilherme Pereira" w:date="2020-01-23T13:57:00Z" w:initials="GP">
    <w:p w14:paraId="114F6974" w14:textId="0AF08A2D" w:rsidR="00E45CBE" w:rsidRDefault="00E45CBE">
      <w:pPr>
        <w:pStyle w:val="CommentText"/>
      </w:pPr>
      <w:r>
        <w:rPr>
          <w:rStyle w:val="CommentReference"/>
        </w:rPr>
        <w:annotationRef/>
      </w:r>
      <w:r>
        <w:rPr>
          <w:rStyle w:val="CommentReference"/>
        </w:rPr>
        <w:annotationRef/>
      </w:r>
      <w:r>
        <w:t>Can anyone tell whether 2008 was a particularly cold or rainy during the potato season? I guess this could possibly explain the 2008 data for IHN…</w:t>
      </w:r>
    </w:p>
  </w:comment>
  <w:comment w:id="42" w:author="Guilherme Pereira" w:date="2020-01-26T01:34:00Z" w:initials="GP">
    <w:p w14:paraId="1A97FA1E" w14:textId="77777777" w:rsidR="00E45CBE" w:rsidRDefault="00E45CBE" w:rsidP="009468E6">
      <w:pPr>
        <w:pStyle w:val="CommentText"/>
        <w:numPr>
          <w:ilvl w:val="0"/>
          <w:numId w:val="26"/>
        </w:numPr>
      </w:pPr>
      <w:r>
        <w:rPr>
          <w:rStyle w:val="CommentReference"/>
        </w:rPr>
        <w:annotationRef/>
      </w:r>
      <w:r>
        <w:t xml:space="preserve"> I couldn’t find the parental means for DM14, so it’s missing. As a matter of fact, I couldn’t find the raw data for DM14 at all. So, I’m using Mitchell’s means.</w:t>
      </w:r>
    </w:p>
    <w:p w14:paraId="79B3C299" w14:textId="3E2708EB" w:rsidR="00E45CBE" w:rsidRDefault="00E45CBE" w:rsidP="009468E6">
      <w:pPr>
        <w:pStyle w:val="CommentText"/>
        <w:numPr>
          <w:ilvl w:val="0"/>
          <w:numId w:val="26"/>
        </w:numPr>
      </w:pPr>
      <w:r>
        <w:t xml:space="preserve"> I found the raw data for FM14, but in another scale, and I was not able to convert to the scale Mitchell ultimately used. In this case, I’m also using his given means (without fitting in the phenotypic model)</w:t>
      </w:r>
    </w:p>
    <w:p w14:paraId="0889A58E" w14:textId="46210129" w:rsidR="00E45CBE" w:rsidRDefault="00E45CBE" w:rsidP="009468E6">
      <w:pPr>
        <w:pStyle w:val="CommentText"/>
        <w:numPr>
          <w:ilvl w:val="0"/>
          <w:numId w:val="26"/>
        </w:numPr>
      </w:pPr>
      <w:r>
        <w:t xml:space="preserve"> DM08 shows inconsistent parental means in comparison to the previous years. Is this expected by any way other than a mistake?</w:t>
      </w:r>
    </w:p>
  </w:comment>
  <w:comment w:id="137" w:author="Marcelo Mollinari" w:date="2020-07-20T13:13:00Z" w:initials="MM">
    <w:p w14:paraId="0D608698" w14:textId="30E9F050" w:rsidR="00FB63B3" w:rsidRDefault="00FB63B3">
      <w:pPr>
        <w:pStyle w:val="CommentText"/>
      </w:pPr>
      <w:r>
        <w:rPr>
          <w:rStyle w:val="CommentReference"/>
        </w:rPr>
        <w:annotationRef/>
      </w:r>
      <w:r>
        <w:t>Checked! This number is correct</w:t>
      </w:r>
    </w:p>
  </w:comment>
  <w:comment w:id="171" w:author="Marcelo Mollinari" w:date="2020-07-19T22:36:00Z" w:initials="MM">
    <w:p w14:paraId="156E4C17" w14:textId="3B61B9B7" w:rsidR="00E578D8" w:rsidRDefault="00E578D8">
      <w:pPr>
        <w:pStyle w:val="CommentText"/>
      </w:pPr>
      <w:r>
        <w:rPr>
          <w:rStyle w:val="CommentReference"/>
        </w:rPr>
        <w:annotationRef/>
      </w:r>
      <w:r w:rsidR="00DF4ABB">
        <w:t>This is an u</w:t>
      </w:r>
      <w:r>
        <w:t>pdated Table</w:t>
      </w:r>
    </w:p>
  </w:comment>
  <w:comment w:id="177" w:author="Guilherme Pereira" w:date="2020-01-27T13:51:00Z" w:initials="GP">
    <w:p w14:paraId="65EFA691" w14:textId="36C96148" w:rsidR="00E45CBE" w:rsidRDefault="00E45CBE">
      <w:pPr>
        <w:pStyle w:val="CommentText"/>
      </w:pPr>
      <w:r>
        <w:rPr>
          <w:rStyle w:val="CommentReference"/>
        </w:rPr>
        <w:annotationRef/>
      </w:r>
      <w:r>
        <w:rPr>
          <w:rStyle w:val="CommentReference"/>
        </w:rPr>
        <w:t>File currently contains raw data, too, but it’s incomplete for FM14 and DM14, so I guess we’d make public the means only.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14F6974" w15:done="0"/>
  <w15:commentEx w15:paraId="0889A58E" w15:done="0"/>
  <w15:commentEx w15:paraId="0D608698" w15:done="0"/>
  <w15:commentEx w15:paraId="156E4C17" w15:done="0"/>
  <w15:commentEx w15:paraId="65EFA69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016E4" w16cex:dateUtc="2020-07-20T16:13:00Z"/>
  <w16cex:commentExtensible w16cex:durableId="22BF4953" w16cex:dateUtc="2020-07-20T01: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14F6974" w16cid:durableId="21D424E3"/>
  <w16cid:commentId w16cid:paraId="0889A58E" w16cid:durableId="21D76B21"/>
  <w16cid:commentId w16cid:paraId="0D608698" w16cid:durableId="22C016E4"/>
  <w16cid:commentId w16cid:paraId="156E4C17" w16cid:durableId="22BF4953"/>
  <w16cid:commentId w16cid:paraId="65EFA691" w16cid:durableId="21D9695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34579F" w14:textId="77777777" w:rsidR="00E45CBE" w:rsidRDefault="00E45CBE" w:rsidP="00117666">
      <w:pPr>
        <w:spacing w:after="0"/>
      </w:pPr>
      <w:r>
        <w:separator/>
      </w:r>
    </w:p>
  </w:endnote>
  <w:endnote w:type="continuationSeparator" w:id="0">
    <w:p w14:paraId="0484BDAC" w14:textId="77777777" w:rsidR="00E45CBE" w:rsidRDefault="00E45CBE" w:rsidP="0011766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73D3D87" w14:textId="77777777" w:rsidR="00E45CBE" w:rsidRPr="00577C4C" w:rsidRDefault="00E45CBE">
    <w:pPr>
      <w:pStyle w:val="Footer"/>
      <w:rPr>
        <w:color w:val="C00000"/>
        <w:szCs w:val="24"/>
      </w:rPr>
    </w:pPr>
    <w:r w:rsidRPr="00577C4C">
      <w:rPr>
        <w:noProof/>
        <w:color w:val="C00000"/>
        <w:szCs w:val="24"/>
        <w:lang w:val="en-GB" w:eastAsia="en-GB"/>
      </w:rPr>
      <mc:AlternateContent>
        <mc:Choice Requires="wps">
          <w:drawing>
            <wp:anchor distT="0" distB="0" distL="114300" distR="114300" simplePos="0" relativeHeight="251683840" behindDoc="0" locked="0" layoutInCell="1" allowOverlap="1" wp14:anchorId="31D8D0F9" wp14:editId="65D5B02E">
              <wp:simplePos x="0" y="0"/>
              <wp:positionH relativeFrom="column">
                <wp:posOffset>-108280</wp:posOffset>
              </wp:positionH>
              <wp:positionV relativeFrom="paragraph">
                <wp:posOffset>-58420</wp:posOffset>
              </wp:positionV>
              <wp:extent cx="3672231" cy="1403985"/>
              <wp:effectExtent l="0" t="0" r="4445"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72231" cy="1403985"/>
                      </a:xfrm>
                      <a:prstGeom prst="rect">
                        <a:avLst/>
                      </a:prstGeom>
                      <a:solidFill>
                        <a:srgbClr val="FFFFFF"/>
                      </a:solidFill>
                      <a:ln w="9525">
                        <a:noFill/>
                        <a:miter lim="800000"/>
                        <a:headEnd/>
                        <a:tailEnd/>
                      </a:ln>
                    </wps:spPr>
                    <wps:txbx>
                      <w:txbxContent>
                        <w:p w14:paraId="462EE841" w14:textId="77777777" w:rsidR="00E45CBE" w:rsidRPr="00E9561B" w:rsidRDefault="00E45CBE">
                          <w:pPr>
                            <w:rPr>
                              <w:color w:val="C00000"/>
                            </w:rPr>
                          </w:pPr>
                          <w:r w:rsidRPr="00E9561B">
                            <w:rPr>
                              <w:color w:val="C00000"/>
                            </w:rPr>
                            <w:t>This is a provisional file, not the final typeset article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D8D0F9" id="_x0000_t202" coordsize="21600,21600" o:spt="202" path="m,l,21600r21600,l21600,xe">
              <v:stroke joinstyle="miter"/>
              <v:path gradientshapeok="t" o:connecttype="rect"/>
            </v:shapetype>
            <v:shape id="Text Box 2" o:spid="_x0000_s1026" type="#_x0000_t202" style="position:absolute;margin-left:-8.55pt;margin-top:-4.6pt;width:289.15pt;height:110.55pt;z-index:25168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" stroked="f">
              <v:textbox style="mso-fit-shape-to-text:t">
                <w:txbxContent>
                  <w:p w14:paraId="462EE841" w14:textId="77777777" w:rsidR="00E45CBE" w:rsidRPr="00E9561B" w:rsidRDefault="00E45CBE">
                    <w:pPr>
                      <w:rPr>
                        <w:color w:val="C00000"/>
                      </w:rPr>
                    </w:pPr>
                    <w:r w:rsidRPr="00E9561B">
                      <w:rPr>
                        <w:color w:val="C00000"/>
                      </w:rPr>
                      <w:t>This is a provisional file, not the final typeset article</w:t>
                    </w:r>
                  </w:p>
                </w:txbxContent>
              </v:textbox>
            </v:shape>
          </w:pict>
        </mc:Fallback>
      </mc:AlternateContent>
    </w:r>
    <w:r>
      <w:rPr>
        <w:noProof/>
        <w:lang w:val="en-GB" w:eastAsia="en-GB"/>
      </w:rPr>
      <mc:AlternateContent>
        <mc:Choice Requires="wps">
          <w:drawing>
            <wp:anchor distT="0" distB="0" distL="114300" distR="114300" simplePos="0" relativeHeight="251665408" behindDoc="0" locked="0" layoutInCell="1" allowOverlap="1" wp14:anchorId="51D4B8BD" wp14:editId="68C0174E">
              <wp:simplePos x="0" y="0"/>
              <wp:positionH relativeFrom="margin">
                <wp:align>right</wp:align>
              </wp:positionH>
              <wp:positionV relativeFrom="bottomMargin">
                <wp:align>top</wp:align>
              </wp:positionV>
              <wp:extent cx="1508760" cy="395605"/>
              <wp:effectExtent l="0" t="0" r="0" b="0"/>
              <wp:wrapNone/>
              <wp:docPr id="1" name="Text Box 1"/>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214951C5" w14:textId="77777777" w:rsidR="00E45CBE" w:rsidRPr="00577C4C" w:rsidRDefault="00E45CBE">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1D4B8BD" id="Text Box 1" o:spid="_x0000_s1027" type="#_x0000_t202" style="position:absolute;margin-left:67.6pt;margin-top:0;width:118.8pt;height:31.15pt;z-index:251665408;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" filled="f" stroked="f" strokeweight=".5pt">
              <v:textbox style="mso-fit-shape-to-text:t">
                <w:txbxContent>
                  <w:p w14:paraId="214951C5" w14:textId="77777777" w:rsidR="00E45CBE" w:rsidRPr="00577C4C" w:rsidRDefault="00E45CBE">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4</w:t>
                    </w:r>
                    <w:r w:rsidRPr="00577C4C">
                      <w:rPr>
                        <w:color w:val="000000" w:themeColor="text1"/>
                        <w:szCs w:val="40"/>
                      </w:rPr>
                      <w:fldChar w:fldCharType="end"/>
                    </w:r>
                  </w:p>
                </w:txbxContent>
              </v:textbox>
              <w10:wrap anchorx="margin" anchory="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0BFF2" w14:textId="77777777" w:rsidR="00E45CBE" w:rsidRPr="00577C4C" w:rsidRDefault="00E45CBE">
    <w:pPr>
      <w:pStyle w:val="Footer"/>
      <w:rPr>
        <w:b/>
        <w:sz w:val="20"/>
        <w:szCs w:val="24"/>
      </w:rPr>
    </w:pPr>
    <w:r>
      <w:rPr>
        <w:noProof/>
        <w:lang w:val="en-GB" w:eastAsia="en-GB"/>
      </w:rPr>
      <mc:AlternateContent>
        <mc:Choice Requires="wps">
          <w:drawing>
            <wp:anchor distT="0" distB="0" distL="114300" distR="114300" simplePos="0" relativeHeight="251646976" behindDoc="0" locked="0" layoutInCell="1" allowOverlap="1" wp14:anchorId="2C4AF3B6" wp14:editId="527467EE">
              <wp:simplePos x="0" y="0"/>
              <wp:positionH relativeFrom="margin">
                <wp:align>right</wp:align>
              </wp:positionH>
              <wp:positionV relativeFrom="bottomMargin">
                <wp:align>top</wp:align>
              </wp:positionV>
              <wp:extent cx="1508760" cy="39560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1508760" cy="395605"/>
                      </a:xfrm>
                      <a:prstGeom prst="rect">
                        <a:avLst/>
                      </a:prstGeom>
                      <a:noFill/>
                      <a:ln w="6350">
                        <a:noFill/>
                      </a:ln>
                      <a:effectLst/>
                    </wps:spPr>
                    <wps:txbx>
                      <w:txbxContent>
                        <w:p w14:paraId="74D070C5" w14:textId="77777777" w:rsidR="00E45CBE" w:rsidRPr="00577C4C" w:rsidRDefault="00E45CBE">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C4AF3B6" id="_x0000_t202" coordsize="21600,21600" o:spt="202" path="m,l,21600r21600,l21600,xe">
              <v:stroke joinstyle="miter"/>
              <v:path gradientshapeok="t" o:connecttype="rect"/>
            </v:shapetype>
            <v:shape id="Text Box 56" o:spid="_x0000_s1028" type="#_x0000_t202" style="position:absolute;margin-left:67.6pt;margin-top:0;width:118.8pt;height:31.15pt;z-index:251646976;visibility:visible;mso-wrap-style:square;mso-width-percent:0;mso-height-percent:0;mso-wrap-distance-left:9pt;mso-wrap-distance-top:0;mso-wrap-distance-right:9pt;mso-wrap-distance-bottom:0;mso-position-horizontal:right;mso-position-horizontal-relative:margin;mso-position-vertical:top;mso-position-vertical-relative:bottom-margin-area;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" filled="f" stroked="f" strokeweight=".5pt">
              <v:textbox style="mso-fit-shape-to-text:t">
                <w:txbxContent>
                  <w:p w14:paraId="74D070C5" w14:textId="77777777" w:rsidR="00E45CBE" w:rsidRPr="00577C4C" w:rsidRDefault="00E45CBE">
                    <w:pPr>
                      <w:pStyle w:val="Footer"/>
                      <w:jc w:val="right"/>
                      <w:rPr>
                        <w:color w:val="000000" w:themeColor="text1"/>
                        <w:szCs w:val="40"/>
                      </w:rPr>
                    </w:pPr>
                    <w:r w:rsidRPr="00577C4C">
                      <w:rPr>
                        <w:color w:val="000000" w:themeColor="text1"/>
                        <w:szCs w:val="40"/>
                      </w:rPr>
                      <w:fldChar w:fldCharType="begin"/>
                    </w:r>
                    <w:r w:rsidRPr="00577C4C">
                      <w:rPr>
                        <w:color w:val="000000" w:themeColor="text1"/>
                        <w:szCs w:val="40"/>
                      </w:rPr>
                      <w:instrText xml:space="preserve"> PAGE  \* Arabic  \* MERGEFORMAT </w:instrText>
                    </w:r>
                    <w:r w:rsidRPr="00577C4C">
                      <w:rPr>
                        <w:color w:val="000000" w:themeColor="text1"/>
                        <w:szCs w:val="40"/>
                      </w:rPr>
                      <w:fldChar w:fldCharType="separate"/>
                    </w:r>
                    <w:r w:rsidRPr="0088513A">
                      <w:rPr>
                        <w:noProof/>
                        <w:color w:val="000000" w:themeColor="text1"/>
                        <w:sz w:val="22"/>
                        <w:szCs w:val="40"/>
                      </w:rPr>
                      <w:t>3</w:t>
                    </w:r>
                    <w:r w:rsidRPr="00577C4C">
                      <w:rPr>
                        <w:color w:val="000000" w:themeColor="text1"/>
                        <w:szCs w:val="40"/>
                      </w:rPr>
                      <w:fldChar w:fldCharType="end"/>
                    </w:r>
                  </w:p>
                </w:txbxContent>
              </v:textbox>
              <w10:wrap anchorx="margin" anchory="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D9C915A" w14:textId="77777777" w:rsidR="00E45CBE" w:rsidRDefault="00E45CBE" w:rsidP="00117666">
      <w:pPr>
        <w:spacing w:after="0"/>
      </w:pPr>
      <w:r>
        <w:separator/>
      </w:r>
    </w:p>
  </w:footnote>
  <w:footnote w:type="continuationSeparator" w:id="0">
    <w:p w14:paraId="5E2481F9" w14:textId="77777777" w:rsidR="00E45CBE" w:rsidRDefault="00E45CBE" w:rsidP="00117666">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613A34" w14:textId="5B725762" w:rsidR="00E45CBE" w:rsidRPr="007E3148" w:rsidRDefault="00E45CBE" w:rsidP="00A53000">
    <w:pPr>
      <w:pStyle w:val="Header"/>
    </w:pPr>
    <w:r w:rsidRPr="007E3148">
      <w:ptab w:relativeTo="margin" w:alignment="center" w:leader="none"/>
    </w:r>
    <w:r w:rsidRPr="007E3148">
      <w:ptab w:relativeTo="margin" w:alignment="right" w:leader="none"/>
    </w:r>
    <w:r>
      <w:t>Multiple QTL mapping in potato</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5D8A4BC" w14:textId="2B30B048" w:rsidR="00E45CBE" w:rsidRPr="00E45CBE" w:rsidRDefault="00E45CBE" w:rsidP="00A53000">
    <w:pPr>
      <w:pStyle w:val="Header"/>
      <w:rPr>
        <w:lang w:val="pt-BR"/>
        <w:rPrChange w:id="172" w:author="Marcelo Mollinari" w:date="2020-07-19T21:28:00Z">
          <w:rPr/>
        </w:rPrChange>
      </w:rPr>
    </w:pPr>
    <w:r w:rsidRPr="007E3148">
      <w:ptab w:relativeTo="margin" w:alignment="center" w:leader="none"/>
    </w:r>
    <w:r w:rsidRPr="007E3148">
      <w:ptab w:relativeTo="margin" w:alignment="right" w:leader="none"/>
    </w:r>
    <w:r w:rsidRPr="00E45CBE">
      <w:rPr>
        <w:lang w:val="pt-BR"/>
        <w:rPrChange w:id="173" w:author="Marcelo Mollinari" w:date="2020-07-19T21:28:00Z">
          <w:rPr/>
        </w:rPrChange>
      </w:rPr>
      <w:t>Da Silva Pereira et al.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2F27F1" w14:textId="77777777" w:rsidR="00E45CBE" w:rsidRDefault="00E45CBE" w:rsidP="00A53000">
    <w:pPr>
      <w:pStyle w:val="Header"/>
    </w:pPr>
    <w:r w:rsidRPr="005A1D84">
      <w:rPr>
        <w:noProof/>
        <w:color w:val="A6A6A6" w:themeColor="background1" w:themeShade="A6"/>
        <w:lang w:val="en-GB" w:eastAsia="en-GB"/>
      </w:rPr>
      <w:drawing>
        <wp:inline distT="0" distB="0" distL="0" distR="0" wp14:anchorId="56C3F4FE" wp14:editId="369AA4D1">
          <wp:extent cx="1382534" cy="497091"/>
          <wp:effectExtent l="0" t="0" r="0" b="0"/>
          <wp:docPr id="14" name="Picture 14" descr="C:\Users\Elaine.Scott\Documents\LaTex\____TEST____Frontiers_LaTeX_Templates_V2.5\Frontiers LaTeX (Science, Health and Engineering) V2.5 - with Supplementary material (V1.2)\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laine.Scott\Documents\LaTex\____TEST____Frontiers_LaTeX_Templates_V2.5\Frontiers LaTeX (Science, Health and Engineering) V2.5 - with Supplementary material (V1.2)\logo1.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34909" cy="551877"/>
                  </a:xfrm>
                  <a:prstGeom prst="rect">
                    <a:avLst/>
                  </a:prstGeom>
                  <a:noFill/>
                  <a:ln>
                    <a:noFill/>
                  </a:ln>
                </pic:spPr>
              </pic:pic>
            </a:graphicData>
          </a:graphic>
        </wp:inline>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AF50215A"/>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21B7666"/>
    <w:multiLevelType w:val="multilevel"/>
    <w:tmpl w:val="44328928"/>
    <w:lvl w:ilvl="0">
      <w:start w:val="1"/>
      <w:numFmt w:val="decimal"/>
      <w:lvlText w:val="%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ind w:left="0" w:firstLine="0"/>
      </w:pPr>
      <w:rPr>
        <w:rFonts w:hint="default"/>
      </w:rPr>
    </w:lvl>
    <w:lvl w:ilvl="3">
      <w:start w:val="1"/>
      <w:numFmt w:val="decimal"/>
      <w:lvlText w:val="%1.%2.%3.%4."/>
      <w:lvlJc w:val="left"/>
      <w:pPr>
        <w:ind w:left="0" w:firstLine="0"/>
      </w:pPr>
      <w:rPr>
        <w:rFonts w:ascii="Times New Roman" w:hAnsi="Times New Roman" w:hint="default"/>
        <w:b/>
        <w:i w:val="0"/>
        <w:sz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7335E1C"/>
    <w:multiLevelType w:val="hybridMultilevel"/>
    <w:tmpl w:val="14D8DF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DF3AB7"/>
    <w:multiLevelType w:val="hybridMultilevel"/>
    <w:tmpl w:val="8E5CD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C8A03CD"/>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1EC0601A"/>
    <w:multiLevelType w:val="multilevel"/>
    <w:tmpl w:val="C6A8CCEA"/>
    <w:styleLink w:val="Headings"/>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567"/>
        </w:tabs>
        <w:ind w:left="567" w:hanging="567"/>
      </w:pPr>
      <w:rPr>
        <w:rFonts w:hint="default"/>
      </w:rPr>
    </w:lvl>
    <w:lvl w:ilvl="3">
      <w:start w:val="1"/>
      <w:numFmt w:val="decimal"/>
      <w:pStyle w:val="Heading4"/>
      <w:lvlText w:val="%1.%2.%3.%4"/>
      <w:lvlJc w:val="left"/>
      <w:pPr>
        <w:tabs>
          <w:tab w:val="num" w:pos="567"/>
        </w:tabs>
        <w:ind w:left="567" w:hanging="567"/>
      </w:pPr>
      <w:rPr>
        <w:rFonts w:hint="default"/>
      </w:rPr>
    </w:lvl>
    <w:lvl w:ilvl="4">
      <w:start w:val="1"/>
      <w:numFmt w:val="decimal"/>
      <w:pStyle w:val="Heading5"/>
      <w:lvlText w:val="%1.%2.%3.%4.%5"/>
      <w:lvlJc w:val="left"/>
      <w:pPr>
        <w:tabs>
          <w:tab w:val="num" w:pos="567"/>
        </w:tabs>
        <w:ind w:left="567" w:hanging="567"/>
      </w:pPr>
      <w:rPr>
        <w:rFonts w:hint="default"/>
      </w:rPr>
    </w:lvl>
    <w:lvl w:ilvl="5">
      <w:start w:val="1"/>
      <w:numFmt w:val="lowerRoman"/>
      <w:lvlText w:val="%6."/>
      <w:lvlJc w:val="right"/>
      <w:pPr>
        <w:tabs>
          <w:tab w:val="num" w:pos="567"/>
        </w:tabs>
        <w:ind w:left="567" w:hanging="567"/>
      </w:pPr>
      <w:rPr>
        <w:rFonts w:hint="default"/>
      </w:rPr>
    </w:lvl>
    <w:lvl w:ilvl="6">
      <w:start w:val="1"/>
      <w:numFmt w:val="decimal"/>
      <w:lvlText w:val="%7."/>
      <w:lvlJc w:val="left"/>
      <w:pPr>
        <w:tabs>
          <w:tab w:val="num" w:pos="567"/>
        </w:tabs>
        <w:ind w:left="567" w:hanging="567"/>
      </w:pPr>
      <w:rPr>
        <w:rFonts w:hint="default"/>
      </w:rPr>
    </w:lvl>
    <w:lvl w:ilvl="7">
      <w:start w:val="1"/>
      <w:numFmt w:val="lowerLetter"/>
      <w:lvlText w:val="%8."/>
      <w:lvlJc w:val="left"/>
      <w:pPr>
        <w:tabs>
          <w:tab w:val="num" w:pos="567"/>
        </w:tabs>
        <w:ind w:left="567" w:hanging="567"/>
      </w:pPr>
      <w:rPr>
        <w:rFonts w:hint="default"/>
      </w:rPr>
    </w:lvl>
    <w:lvl w:ilvl="8">
      <w:start w:val="1"/>
      <w:numFmt w:val="lowerRoman"/>
      <w:lvlText w:val="%9."/>
      <w:lvlJc w:val="right"/>
      <w:pPr>
        <w:tabs>
          <w:tab w:val="num" w:pos="567"/>
        </w:tabs>
        <w:ind w:left="567" w:hanging="567"/>
      </w:pPr>
      <w:rPr>
        <w:rFonts w:hint="default"/>
      </w:rPr>
    </w:lvl>
  </w:abstractNum>
  <w:abstractNum w:abstractNumId="6" w15:restartNumberingAfterBreak="0">
    <w:nsid w:val="225305B5"/>
    <w:multiLevelType w:val="hybridMultilevel"/>
    <w:tmpl w:val="4F8C24FA"/>
    <w:lvl w:ilvl="0" w:tplc="A9DCD718">
      <w:start w:val="1"/>
      <w:numFmt w:val="bullet"/>
      <w:pStyle w:val="ListParagraph"/>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302A7CAC"/>
    <w:multiLevelType w:val="multilevel"/>
    <w:tmpl w:val="C6A8CCEA"/>
    <w:numStyleLink w:val="Headings"/>
  </w:abstractNum>
  <w:abstractNum w:abstractNumId="8" w15:restartNumberingAfterBreak="0">
    <w:nsid w:val="36D30736"/>
    <w:multiLevelType w:val="hybridMultilevel"/>
    <w:tmpl w:val="BC1E7B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6F3341B"/>
    <w:multiLevelType w:val="hybridMultilevel"/>
    <w:tmpl w:val="6E6C92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17787E"/>
    <w:multiLevelType w:val="multilevel"/>
    <w:tmpl w:val="ADB20CA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3AE92CDE"/>
    <w:multiLevelType w:val="hybridMultilevel"/>
    <w:tmpl w:val="294E0C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3C1539C0"/>
    <w:multiLevelType w:val="hybridMultilevel"/>
    <w:tmpl w:val="675E0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08E502C"/>
    <w:multiLevelType w:val="hybridMultilevel"/>
    <w:tmpl w:val="C2165F9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4216449"/>
    <w:multiLevelType w:val="hybridMultilevel"/>
    <w:tmpl w:val="60E244E0"/>
    <w:lvl w:ilvl="0" w:tplc="BB925A66">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5B910EB"/>
    <w:multiLevelType w:val="hybridMultilevel"/>
    <w:tmpl w:val="7020D3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D8113DE"/>
    <w:multiLevelType w:val="multilevel"/>
    <w:tmpl w:val="ADB20CA4"/>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49F1D82"/>
    <w:multiLevelType w:val="hybridMultilevel"/>
    <w:tmpl w:val="734A77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290D83"/>
    <w:multiLevelType w:val="hybridMultilevel"/>
    <w:tmpl w:val="D1E4BA92"/>
    <w:lvl w:ilvl="0" w:tplc="E9807BE6">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9" w15:restartNumberingAfterBreak="0">
    <w:nsid w:val="683E6C4F"/>
    <w:multiLevelType w:val="hybridMultilevel"/>
    <w:tmpl w:val="E39A39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BC6F29"/>
    <w:multiLevelType w:val="multilevel"/>
    <w:tmpl w:val="C6A8CCEA"/>
    <w:numStyleLink w:val="Headings"/>
  </w:abstractNum>
  <w:abstractNum w:abstractNumId="21" w15:restartNumberingAfterBreak="0">
    <w:nsid w:val="7EEF5CB3"/>
    <w:multiLevelType w:val="hybridMultilevel"/>
    <w:tmpl w:val="8500E61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F983756"/>
    <w:multiLevelType w:val="multilevel"/>
    <w:tmpl w:val="F300CEF8"/>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
  </w:num>
  <w:num w:numId="2">
    <w:abstractNumId w:val="17"/>
  </w:num>
  <w:num w:numId="3">
    <w:abstractNumId w:val="3"/>
  </w:num>
  <w:num w:numId="4">
    <w:abstractNumId w:val="19"/>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3"/>
  </w:num>
  <w:num w:numId="7">
    <w:abstractNumId w:val="11"/>
  </w:num>
  <w:num w:numId="8">
    <w:abstractNumId w:val="8"/>
  </w:num>
  <w:num w:numId="9">
    <w:abstractNumId w:val="12"/>
  </w:num>
  <w:num w:numId="10">
    <w:abstractNumId w:val="10"/>
  </w:num>
  <w:num w:numId="11">
    <w:abstractNumId w:val="4"/>
  </w:num>
  <w:num w:numId="12">
    <w:abstractNumId w:val="22"/>
  </w:num>
  <w:num w:numId="13">
    <w:abstractNumId w:val="16"/>
  </w:num>
  <w:num w:numId="14">
    <w:abstractNumId w:val="6"/>
  </w:num>
  <w:num w:numId="15">
    <w:abstractNumId w:val="14"/>
  </w:num>
  <w:num w:numId="16">
    <w:abstractNumId w:val="18"/>
  </w:num>
  <w:num w:numId="17">
    <w:abstractNumId w:val="5"/>
    <w:lvlOverride w:ilvl="0">
      <w:lvl w:ilvl="0">
        <w:start w:val="1"/>
        <w:numFmt w:val="decimal"/>
        <w:pStyle w:val="Heading1"/>
        <w:lvlText w:val="%1"/>
        <w:lvlJc w:val="left"/>
        <w:pPr>
          <w:tabs>
            <w:tab w:val="num" w:pos="567"/>
          </w:tabs>
          <w:ind w:left="567" w:hanging="567"/>
        </w:pPr>
        <w:rPr>
          <w:rFonts w:hint="default"/>
        </w:rPr>
      </w:lvl>
    </w:lvlOverride>
    <w:lvlOverride w:ilvl="1">
      <w:lvl w:ilvl="1">
        <w:start w:val="1"/>
        <w:numFmt w:val="decimal"/>
        <w:pStyle w:val="Heading2"/>
        <w:lvlText w:val="%1.%2"/>
        <w:lvlJc w:val="left"/>
        <w:pPr>
          <w:tabs>
            <w:tab w:val="num" w:pos="567"/>
          </w:tabs>
          <w:ind w:left="567" w:hanging="567"/>
        </w:pPr>
        <w:rPr>
          <w:rFonts w:hint="default"/>
        </w:rPr>
      </w:lvl>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num>
  <w:num w:numId="20">
    <w:abstractNumId w:val="20"/>
  </w:num>
  <w:num w:numId="21">
    <w:abstractNumId w:val="5"/>
  </w:num>
  <w:num w:numId="22">
    <w:abstractNumId w:val="5"/>
    <w:lvlOverride w:ilvl="0">
      <w:startOverride w:val="1"/>
      <w:lvl w:ilvl="0">
        <w:start w:val="1"/>
        <w:numFmt w:val="decimal"/>
        <w:pStyle w:val="Heading1"/>
        <w:lvlText w:val="%1"/>
        <w:lvlJc w:val="left"/>
        <w:pPr>
          <w:tabs>
            <w:tab w:val="num" w:pos="567"/>
          </w:tabs>
          <w:ind w:left="567" w:hanging="567"/>
        </w:pPr>
      </w:lvl>
    </w:lvlOverride>
    <w:lvlOverride w:ilvl="1">
      <w:startOverride w:val="1"/>
      <w:lvl w:ilvl="1">
        <w:start w:val="1"/>
        <w:numFmt w:val="decimal"/>
        <w:pStyle w:val="Heading2"/>
        <w:lvlText w:val="%1.%2"/>
        <w:lvlJc w:val="left"/>
        <w:pPr>
          <w:tabs>
            <w:tab w:val="num" w:pos="567"/>
          </w:tabs>
          <w:ind w:left="567" w:hanging="567"/>
        </w:pPr>
      </w:lvl>
    </w:lvlOverride>
    <w:lvlOverride w:ilvl="2">
      <w:startOverride w:val="1"/>
      <w:lvl w:ilvl="2">
        <w:start w:val="1"/>
        <w:numFmt w:val="decimal"/>
        <w:pStyle w:val="Heading3"/>
        <w:lvlText w:val=""/>
        <w:lvlJc w:val="left"/>
      </w:lvl>
    </w:lvlOverride>
    <w:lvlOverride w:ilvl="3">
      <w:startOverride w:val="1"/>
      <w:lvl w:ilvl="3">
        <w:start w:val="1"/>
        <w:numFmt w:val="decimal"/>
        <w:pStyle w:val="Heading4"/>
        <w:lvlText w:val=""/>
        <w:lvlJc w:val="left"/>
      </w:lvl>
    </w:lvlOverride>
    <w:lvlOverride w:ilvl="4">
      <w:startOverride w:val="1"/>
      <w:lvl w:ilvl="4">
        <w:start w:val="1"/>
        <w:numFmt w:val="decimal"/>
        <w:pStyle w:val="Heading5"/>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23">
    <w:abstractNumId w:val="21"/>
  </w:num>
  <w:num w:numId="24">
    <w:abstractNumId w:val="15"/>
  </w:num>
  <w:num w:numId="25">
    <w:abstractNumId w:val="0"/>
  </w:num>
  <w:num w:numId="26">
    <w:abstractNumId w:val="9"/>
  </w:num>
  <w:num w:numId="2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rcelo Mollinari">
    <w15:presenceInfo w15:providerId="AD" w15:userId="S::mmollin@ncsu.edu::2f41f88c-cf04-4e4e-a6fa-f112f6d3588a"/>
  </w15:person>
  <w15:person w15:author="Guilherme Pereira">
    <w15:presenceInfo w15:providerId="Windows Live" w15:userId="e156369d68e2c03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proofState w:spelling="clean" w:grammar="clean"/>
  <w:attachedTemplate r:id="rId1"/>
  <w:trackRevisions/>
  <w:defaultTabStop w:val="720"/>
  <w:evenAndOddHeaders/>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1821"/>
    <w:rsid w:val="00002711"/>
    <w:rsid w:val="00003D5C"/>
    <w:rsid w:val="0000441D"/>
    <w:rsid w:val="00006664"/>
    <w:rsid w:val="00016FA7"/>
    <w:rsid w:val="00017DBD"/>
    <w:rsid w:val="00021C19"/>
    <w:rsid w:val="00022363"/>
    <w:rsid w:val="00023B24"/>
    <w:rsid w:val="00024E99"/>
    <w:rsid w:val="000253F9"/>
    <w:rsid w:val="00027CBD"/>
    <w:rsid w:val="0003111E"/>
    <w:rsid w:val="00032014"/>
    <w:rsid w:val="00034304"/>
    <w:rsid w:val="00034576"/>
    <w:rsid w:val="00035434"/>
    <w:rsid w:val="00035875"/>
    <w:rsid w:val="00036365"/>
    <w:rsid w:val="00042ED0"/>
    <w:rsid w:val="00045678"/>
    <w:rsid w:val="000458E4"/>
    <w:rsid w:val="00050A08"/>
    <w:rsid w:val="00052D38"/>
    <w:rsid w:val="00053E8D"/>
    <w:rsid w:val="00054912"/>
    <w:rsid w:val="00055727"/>
    <w:rsid w:val="0005716F"/>
    <w:rsid w:val="0006009F"/>
    <w:rsid w:val="0006129F"/>
    <w:rsid w:val="00061E81"/>
    <w:rsid w:val="00063D84"/>
    <w:rsid w:val="00064FB6"/>
    <w:rsid w:val="000661AA"/>
    <w:rsid w:val="0006636D"/>
    <w:rsid w:val="0006676C"/>
    <w:rsid w:val="00073FD5"/>
    <w:rsid w:val="0007563A"/>
    <w:rsid w:val="00077D53"/>
    <w:rsid w:val="000809B4"/>
    <w:rsid w:val="000812AB"/>
    <w:rsid w:val="00081394"/>
    <w:rsid w:val="000820E0"/>
    <w:rsid w:val="0008322F"/>
    <w:rsid w:val="000832CA"/>
    <w:rsid w:val="000853D6"/>
    <w:rsid w:val="000854A4"/>
    <w:rsid w:val="00087022"/>
    <w:rsid w:val="000925AD"/>
    <w:rsid w:val="00095680"/>
    <w:rsid w:val="00095C2C"/>
    <w:rsid w:val="00096339"/>
    <w:rsid w:val="00097A6C"/>
    <w:rsid w:val="000A1338"/>
    <w:rsid w:val="000A1E57"/>
    <w:rsid w:val="000A4754"/>
    <w:rsid w:val="000A64C9"/>
    <w:rsid w:val="000A7529"/>
    <w:rsid w:val="000B0564"/>
    <w:rsid w:val="000B2D55"/>
    <w:rsid w:val="000B322A"/>
    <w:rsid w:val="000B34BD"/>
    <w:rsid w:val="000C0EE1"/>
    <w:rsid w:val="000C25B7"/>
    <w:rsid w:val="000C4E32"/>
    <w:rsid w:val="000C7E2A"/>
    <w:rsid w:val="000D111E"/>
    <w:rsid w:val="000D2BDB"/>
    <w:rsid w:val="000D2F59"/>
    <w:rsid w:val="000D4BF5"/>
    <w:rsid w:val="000D6552"/>
    <w:rsid w:val="000D6B65"/>
    <w:rsid w:val="000E3E90"/>
    <w:rsid w:val="000E688C"/>
    <w:rsid w:val="000F08A4"/>
    <w:rsid w:val="000F1C8D"/>
    <w:rsid w:val="000F25A2"/>
    <w:rsid w:val="000F2E5F"/>
    <w:rsid w:val="000F3376"/>
    <w:rsid w:val="000F3A44"/>
    <w:rsid w:val="000F4CFB"/>
    <w:rsid w:val="000F4F41"/>
    <w:rsid w:val="000F5336"/>
    <w:rsid w:val="000F7349"/>
    <w:rsid w:val="000F7AD1"/>
    <w:rsid w:val="00101EEC"/>
    <w:rsid w:val="0010557E"/>
    <w:rsid w:val="00105C84"/>
    <w:rsid w:val="00111761"/>
    <w:rsid w:val="00111B6D"/>
    <w:rsid w:val="001133EF"/>
    <w:rsid w:val="00114869"/>
    <w:rsid w:val="00115095"/>
    <w:rsid w:val="00117666"/>
    <w:rsid w:val="00117968"/>
    <w:rsid w:val="00117F89"/>
    <w:rsid w:val="00121D53"/>
    <w:rsid w:val="001223A7"/>
    <w:rsid w:val="00124D68"/>
    <w:rsid w:val="00131CDF"/>
    <w:rsid w:val="00134256"/>
    <w:rsid w:val="00136FAF"/>
    <w:rsid w:val="00145290"/>
    <w:rsid w:val="00145524"/>
    <w:rsid w:val="00147395"/>
    <w:rsid w:val="00153705"/>
    <w:rsid w:val="001552C9"/>
    <w:rsid w:val="00156819"/>
    <w:rsid w:val="00156E65"/>
    <w:rsid w:val="00165680"/>
    <w:rsid w:val="001709BE"/>
    <w:rsid w:val="00172C7D"/>
    <w:rsid w:val="00177D84"/>
    <w:rsid w:val="00180864"/>
    <w:rsid w:val="00181A41"/>
    <w:rsid w:val="00183A28"/>
    <w:rsid w:val="00184AF3"/>
    <w:rsid w:val="00185C54"/>
    <w:rsid w:val="0019356A"/>
    <w:rsid w:val="001944E4"/>
    <w:rsid w:val="001964EF"/>
    <w:rsid w:val="001A010C"/>
    <w:rsid w:val="001A0A31"/>
    <w:rsid w:val="001A186B"/>
    <w:rsid w:val="001A1CE6"/>
    <w:rsid w:val="001A248C"/>
    <w:rsid w:val="001A25FF"/>
    <w:rsid w:val="001A4184"/>
    <w:rsid w:val="001A56C9"/>
    <w:rsid w:val="001B0A97"/>
    <w:rsid w:val="001B1A2C"/>
    <w:rsid w:val="001B1E8B"/>
    <w:rsid w:val="001B4F07"/>
    <w:rsid w:val="001B5B1A"/>
    <w:rsid w:val="001B7D60"/>
    <w:rsid w:val="001C181F"/>
    <w:rsid w:val="001C1E26"/>
    <w:rsid w:val="001C3B23"/>
    <w:rsid w:val="001C5FD3"/>
    <w:rsid w:val="001C71B8"/>
    <w:rsid w:val="001D2CF6"/>
    <w:rsid w:val="001D4CFC"/>
    <w:rsid w:val="001D5C23"/>
    <w:rsid w:val="001D71C0"/>
    <w:rsid w:val="001E0B83"/>
    <w:rsid w:val="001E2CA3"/>
    <w:rsid w:val="001E416F"/>
    <w:rsid w:val="001E4356"/>
    <w:rsid w:val="001E5625"/>
    <w:rsid w:val="001E58D4"/>
    <w:rsid w:val="001F00F9"/>
    <w:rsid w:val="001F191C"/>
    <w:rsid w:val="001F209D"/>
    <w:rsid w:val="001F4498"/>
    <w:rsid w:val="001F4C07"/>
    <w:rsid w:val="001F599B"/>
    <w:rsid w:val="00204D89"/>
    <w:rsid w:val="00204E15"/>
    <w:rsid w:val="0021382A"/>
    <w:rsid w:val="0021473C"/>
    <w:rsid w:val="00216B1A"/>
    <w:rsid w:val="00220AEA"/>
    <w:rsid w:val="00222B04"/>
    <w:rsid w:val="00222D88"/>
    <w:rsid w:val="0022426F"/>
    <w:rsid w:val="00224900"/>
    <w:rsid w:val="00225ABB"/>
    <w:rsid w:val="00226954"/>
    <w:rsid w:val="00226B2E"/>
    <w:rsid w:val="00230098"/>
    <w:rsid w:val="0023544A"/>
    <w:rsid w:val="0023570C"/>
    <w:rsid w:val="00235D1C"/>
    <w:rsid w:val="002363D1"/>
    <w:rsid w:val="002364C6"/>
    <w:rsid w:val="00237DA9"/>
    <w:rsid w:val="00243C75"/>
    <w:rsid w:val="00243F9B"/>
    <w:rsid w:val="00251044"/>
    <w:rsid w:val="0025160F"/>
    <w:rsid w:val="0025215A"/>
    <w:rsid w:val="00256591"/>
    <w:rsid w:val="00256B53"/>
    <w:rsid w:val="00257940"/>
    <w:rsid w:val="002629A3"/>
    <w:rsid w:val="00264528"/>
    <w:rsid w:val="00265660"/>
    <w:rsid w:val="00267D18"/>
    <w:rsid w:val="00276599"/>
    <w:rsid w:val="00276F35"/>
    <w:rsid w:val="0027752D"/>
    <w:rsid w:val="00281174"/>
    <w:rsid w:val="00285406"/>
    <w:rsid w:val="00286836"/>
    <w:rsid w:val="002868E2"/>
    <w:rsid w:val="002869C3"/>
    <w:rsid w:val="0028766A"/>
    <w:rsid w:val="00287875"/>
    <w:rsid w:val="00287B45"/>
    <w:rsid w:val="00290F88"/>
    <w:rsid w:val="002936E4"/>
    <w:rsid w:val="00295CFF"/>
    <w:rsid w:val="00296B88"/>
    <w:rsid w:val="00297CAF"/>
    <w:rsid w:val="002A14ED"/>
    <w:rsid w:val="002A6B8C"/>
    <w:rsid w:val="002A6F92"/>
    <w:rsid w:val="002A77E8"/>
    <w:rsid w:val="002B0BFC"/>
    <w:rsid w:val="002B15E5"/>
    <w:rsid w:val="002B5484"/>
    <w:rsid w:val="002B5F3C"/>
    <w:rsid w:val="002B6CA1"/>
    <w:rsid w:val="002C1BAC"/>
    <w:rsid w:val="002C29CD"/>
    <w:rsid w:val="002C43E1"/>
    <w:rsid w:val="002C4B54"/>
    <w:rsid w:val="002C74CA"/>
    <w:rsid w:val="002C7C56"/>
    <w:rsid w:val="002D1375"/>
    <w:rsid w:val="002D4D69"/>
    <w:rsid w:val="002D5F8A"/>
    <w:rsid w:val="002E2BDE"/>
    <w:rsid w:val="002F6060"/>
    <w:rsid w:val="002F6597"/>
    <w:rsid w:val="002F666C"/>
    <w:rsid w:val="002F6CC4"/>
    <w:rsid w:val="002F744D"/>
    <w:rsid w:val="003007B6"/>
    <w:rsid w:val="00302DD4"/>
    <w:rsid w:val="00303DE6"/>
    <w:rsid w:val="003068AD"/>
    <w:rsid w:val="00306A9D"/>
    <w:rsid w:val="00310124"/>
    <w:rsid w:val="0031336A"/>
    <w:rsid w:val="00313679"/>
    <w:rsid w:val="00316BE4"/>
    <w:rsid w:val="0031734E"/>
    <w:rsid w:val="00317553"/>
    <w:rsid w:val="00317A42"/>
    <w:rsid w:val="00320858"/>
    <w:rsid w:val="0032172A"/>
    <w:rsid w:val="00321E22"/>
    <w:rsid w:val="003221A1"/>
    <w:rsid w:val="00323E5A"/>
    <w:rsid w:val="00323F81"/>
    <w:rsid w:val="003249DD"/>
    <w:rsid w:val="00324CD9"/>
    <w:rsid w:val="0033524B"/>
    <w:rsid w:val="00341B51"/>
    <w:rsid w:val="00343732"/>
    <w:rsid w:val="00344D0A"/>
    <w:rsid w:val="00346129"/>
    <w:rsid w:val="00346D07"/>
    <w:rsid w:val="0034730A"/>
    <w:rsid w:val="00350DF8"/>
    <w:rsid w:val="0035173E"/>
    <w:rsid w:val="00352620"/>
    <w:rsid w:val="003544FB"/>
    <w:rsid w:val="00355864"/>
    <w:rsid w:val="003572B1"/>
    <w:rsid w:val="003602CE"/>
    <w:rsid w:val="003612B8"/>
    <w:rsid w:val="003634AF"/>
    <w:rsid w:val="00364D83"/>
    <w:rsid w:val="00365D63"/>
    <w:rsid w:val="0036793B"/>
    <w:rsid w:val="00367C9B"/>
    <w:rsid w:val="00370E59"/>
    <w:rsid w:val="00371670"/>
    <w:rsid w:val="003717D5"/>
    <w:rsid w:val="00371BC4"/>
    <w:rsid w:val="00372682"/>
    <w:rsid w:val="003743C8"/>
    <w:rsid w:val="00376047"/>
    <w:rsid w:val="00376CC5"/>
    <w:rsid w:val="003824CF"/>
    <w:rsid w:val="00383CC9"/>
    <w:rsid w:val="00384282"/>
    <w:rsid w:val="00384CB5"/>
    <w:rsid w:val="003873B9"/>
    <w:rsid w:val="00387BE5"/>
    <w:rsid w:val="003910D7"/>
    <w:rsid w:val="003917F8"/>
    <w:rsid w:val="003941BB"/>
    <w:rsid w:val="0039510B"/>
    <w:rsid w:val="0039693B"/>
    <w:rsid w:val="003A036D"/>
    <w:rsid w:val="003A0684"/>
    <w:rsid w:val="003A14D3"/>
    <w:rsid w:val="003A199C"/>
    <w:rsid w:val="003A20F3"/>
    <w:rsid w:val="003A36AA"/>
    <w:rsid w:val="003A6F61"/>
    <w:rsid w:val="003A7C44"/>
    <w:rsid w:val="003B65FC"/>
    <w:rsid w:val="003C0C75"/>
    <w:rsid w:val="003C16E1"/>
    <w:rsid w:val="003D06AD"/>
    <w:rsid w:val="003D1ABD"/>
    <w:rsid w:val="003D219B"/>
    <w:rsid w:val="003D2F2D"/>
    <w:rsid w:val="003D61DA"/>
    <w:rsid w:val="003E026D"/>
    <w:rsid w:val="003E53F9"/>
    <w:rsid w:val="003E5417"/>
    <w:rsid w:val="003F0DC6"/>
    <w:rsid w:val="003F2187"/>
    <w:rsid w:val="003F2411"/>
    <w:rsid w:val="003F4058"/>
    <w:rsid w:val="003F4AC3"/>
    <w:rsid w:val="003F5090"/>
    <w:rsid w:val="003F5800"/>
    <w:rsid w:val="003F5ACF"/>
    <w:rsid w:val="003F74F8"/>
    <w:rsid w:val="00401590"/>
    <w:rsid w:val="00403277"/>
    <w:rsid w:val="00404F63"/>
    <w:rsid w:val="00405CFA"/>
    <w:rsid w:val="00410A95"/>
    <w:rsid w:val="00410B09"/>
    <w:rsid w:val="0042216C"/>
    <w:rsid w:val="00422C94"/>
    <w:rsid w:val="004252DE"/>
    <w:rsid w:val="0042618A"/>
    <w:rsid w:val="00426F30"/>
    <w:rsid w:val="0042704C"/>
    <w:rsid w:val="00433C40"/>
    <w:rsid w:val="0043703A"/>
    <w:rsid w:val="0044015B"/>
    <w:rsid w:val="004405A0"/>
    <w:rsid w:val="004435D4"/>
    <w:rsid w:val="004467D2"/>
    <w:rsid w:val="00446EA2"/>
    <w:rsid w:val="00450C2E"/>
    <w:rsid w:val="00451515"/>
    <w:rsid w:val="00451B75"/>
    <w:rsid w:val="0045417F"/>
    <w:rsid w:val="00455FC2"/>
    <w:rsid w:val="00463E3D"/>
    <w:rsid w:val="00463F75"/>
    <w:rsid w:val="004645AE"/>
    <w:rsid w:val="004667A4"/>
    <w:rsid w:val="00467095"/>
    <w:rsid w:val="004715CA"/>
    <w:rsid w:val="00474E36"/>
    <w:rsid w:val="0047611C"/>
    <w:rsid w:val="00476DED"/>
    <w:rsid w:val="00481164"/>
    <w:rsid w:val="00482FCF"/>
    <w:rsid w:val="004841B4"/>
    <w:rsid w:val="00485405"/>
    <w:rsid w:val="004904AE"/>
    <w:rsid w:val="004904C4"/>
    <w:rsid w:val="00490AD8"/>
    <w:rsid w:val="004962C3"/>
    <w:rsid w:val="00496878"/>
    <w:rsid w:val="00497749"/>
    <w:rsid w:val="00497F7D"/>
    <w:rsid w:val="004A07F7"/>
    <w:rsid w:val="004A2099"/>
    <w:rsid w:val="004A373E"/>
    <w:rsid w:val="004A3A77"/>
    <w:rsid w:val="004A5BA2"/>
    <w:rsid w:val="004A6C6B"/>
    <w:rsid w:val="004A6FD4"/>
    <w:rsid w:val="004B2C58"/>
    <w:rsid w:val="004B459D"/>
    <w:rsid w:val="004B555C"/>
    <w:rsid w:val="004B5636"/>
    <w:rsid w:val="004B6277"/>
    <w:rsid w:val="004B6654"/>
    <w:rsid w:val="004C05C1"/>
    <w:rsid w:val="004D1497"/>
    <w:rsid w:val="004D1D7F"/>
    <w:rsid w:val="004D3546"/>
    <w:rsid w:val="004D3E33"/>
    <w:rsid w:val="004D663B"/>
    <w:rsid w:val="004D7DBF"/>
    <w:rsid w:val="004E0A85"/>
    <w:rsid w:val="004E4B96"/>
    <w:rsid w:val="004E575D"/>
    <w:rsid w:val="004F1DB5"/>
    <w:rsid w:val="004F5D38"/>
    <w:rsid w:val="004F5F6D"/>
    <w:rsid w:val="004F723F"/>
    <w:rsid w:val="005004BE"/>
    <w:rsid w:val="005010EA"/>
    <w:rsid w:val="005056F8"/>
    <w:rsid w:val="00505B0F"/>
    <w:rsid w:val="005135DE"/>
    <w:rsid w:val="0051416D"/>
    <w:rsid w:val="005150F0"/>
    <w:rsid w:val="005209DB"/>
    <w:rsid w:val="005211BF"/>
    <w:rsid w:val="00524251"/>
    <w:rsid w:val="00524ABB"/>
    <w:rsid w:val="00524D82"/>
    <w:rsid w:val="005250F2"/>
    <w:rsid w:val="005278A8"/>
    <w:rsid w:val="005304C0"/>
    <w:rsid w:val="00533E41"/>
    <w:rsid w:val="00534D44"/>
    <w:rsid w:val="0053562A"/>
    <w:rsid w:val="00535D8F"/>
    <w:rsid w:val="00537C09"/>
    <w:rsid w:val="00542063"/>
    <w:rsid w:val="005440DA"/>
    <w:rsid w:val="00547A07"/>
    <w:rsid w:val="005518B7"/>
    <w:rsid w:val="00552AD1"/>
    <w:rsid w:val="00552F5B"/>
    <w:rsid w:val="00553ECB"/>
    <w:rsid w:val="00553F68"/>
    <w:rsid w:val="005653BA"/>
    <w:rsid w:val="005738FF"/>
    <w:rsid w:val="0057544C"/>
    <w:rsid w:val="00577043"/>
    <w:rsid w:val="00580177"/>
    <w:rsid w:val="00582163"/>
    <w:rsid w:val="00582EEE"/>
    <w:rsid w:val="005866CB"/>
    <w:rsid w:val="00586A6A"/>
    <w:rsid w:val="00587F09"/>
    <w:rsid w:val="00591540"/>
    <w:rsid w:val="005922F7"/>
    <w:rsid w:val="00593B5F"/>
    <w:rsid w:val="00595D37"/>
    <w:rsid w:val="005A0141"/>
    <w:rsid w:val="005A1D84"/>
    <w:rsid w:val="005A4D5C"/>
    <w:rsid w:val="005A50B2"/>
    <w:rsid w:val="005A70EA"/>
    <w:rsid w:val="005C0DFC"/>
    <w:rsid w:val="005C28AC"/>
    <w:rsid w:val="005C2E4F"/>
    <w:rsid w:val="005C3443"/>
    <w:rsid w:val="005C3963"/>
    <w:rsid w:val="005C4387"/>
    <w:rsid w:val="005C5676"/>
    <w:rsid w:val="005C5700"/>
    <w:rsid w:val="005C6B80"/>
    <w:rsid w:val="005D178D"/>
    <w:rsid w:val="005D1840"/>
    <w:rsid w:val="005D35E4"/>
    <w:rsid w:val="005D4A0C"/>
    <w:rsid w:val="005D54BC"/>
    <w:rsid w:val="005D6405"/>
    <w:rsid w:val="005D6B04"/>
    <w:rsid w:val="005D7910"/>
    <w:rsid w:val="005E08E1"/>
    <w:rsid w:val="005E279B"/>
    <w:rsid w:val="005E4421"/>
    <w:rsid w:val="005E52DD"/>
    <w:rsid w:val="005E63E5"/>
    <w:rsid w:val="005E737E"/>
    <w:rsid w:val="005F0B03"/>
    <w:rsid w:val="005F1C8A"/>
    <w:rsid w:val="005F6D95"/>
    <w:rsid w:val="0060153C"/>
    <w:rsid w:val="00606094"/>
    <w:rsid w:val="006077DE"/>
    <w:rsid w:val="00607868"/>
    <w:rsid w:val="00611B52"/>
    <w:rsid w:val="006155AA"/>
    <w:rsid w:val="00615CED"/>
    <w:rsid w:val="00616B4B"/>
    <w:rsid w:val="0062154F"/>
    <w:rsid w:val="00624496"/>
    <w:rsid w:val="00630220"/>
    <w:rsid w:val="00631A8C"/>
    <w:rsid w:val="00632448"/>
    <w:rsid w:val="00632535"/>
    <w:rsid w:val="006335EA"/>
    <w:rsid w:val="00635C64"/>
    <w:rsid w:val="00637568"/>
    <w:rsid w:val="00637FE4"/>
    <w:rsid w:val="00641189"/>
    <w:rsid w:val="00642ABF"/>
    <w:rsid w:val="00642FEB"/>
    <w:rsid w:val="00645130"/>
    <w:rsid w:val="00645AE8"/>
    <w:rsid w:val="006468E1"/>
    <w:rsid w:val="00647A09"/>
    <w:rsid w:val="00650B18"/>
    <w:rsid w:val="00651CA2"/>
    <w:rsid w:val="00652EE0"/>
    <w:rsid w:val="00653D60"/>
    <w:rsid w:val="0065685A"/>
    <w:rsid w:val="00660D05"/>
    <w:rsid w:val="00661ED8"/>
    <w:rsid w:val="00662E83"/>
    <w:rsid w:val="006645B9"/>
    <w:rsid w:val="006667D2"/>
    <w:rsid w:val="006675E8"/>
    <w:rsid w:val="00670289"/>
    <w:rsid w:val="00671D9A"/>
    <w:rsid w:val="00671F09"/>
    <w:rsid w:val="00673393"/>
    <w:rsid w:val="00673553"/>
    <w:rsid w:val="00673952"/>
    <w:rsid w:val="006747CD"/>
    <w:rsid w:val="006778BD"/>
    <w:rsid w:val="00680C49"/>
    <w:rsid w:val="00681821"/>
    <w:rsid w:val="00683A39"/>
    <w:rsid w:val="00686C9D"/>
    <w:rsid w:val="00690C88"/>
    <w:rsid w:val="006A5432"/>
    <w:rsid w:val="006B0433"/>
    <w:rsid w:val="006B0635"/>
    <w:rsid w:val="006B1105"/>
    <w:rsid w:val="006B128C"/>
    <w:rsid w:val="006B2D5B"/>
    <w:rsid w:val="006B4D3F"/>
    <w:rsid w:val="006B7D14"/>
    <w:rsid w:val="006C289A"/>
    <w:rsid w:val="006C320D"/>
    <w:rsid w:val="006C36B5"/>
    <w:rsid w:val="006C7FA1"/>
    <w:rsid w:val="006D0041"/>
    <w:rsid w:val="006D5B93"/>
    <w:rsid w:val="006E69FC"/>
    <w:rsid w:val="006E7E6F"/>
    <w:rsid w:val="006F16D5"/>
    <w:rsid w:val="006F3413"/>
    <w:rsid w:val="006F4E69"/>
    <w:rsid w:val="006F587D"/>
    <w:rsid w:val="006F72C6"/>
    <w:rsid w:val="007026A0"/>
    <w:rsid w:val="00707C27"/>
    <w:rsid w:val="00711BD0"/>
    <w:rsid w:val="0071386D"/>
    <w:rsid w:val="00720723"/>
    <w:rsid w:val="00721051"/>
    <w:rsid w:val="007214BF"/>
    <w:rsid w:val="0072549E"/>
    <w:rsid w:val="00725A7D"/>
    <w:rsid w:val="0072690C"/>
    <w:rsid w:val="0073085C"/>
    <w:rsid w:val="00733784"/>
    <w:rsid w:val="00733DFF"/>
    <w:rsid w:val="00734C56"/>
    <w:rsid w:val="007367C9"/>
    <w:rsid w:val="00737D95"/>
    <w:rsid w:val="00746505"/>
    <w:rsid w:val="00747BF7"/>
    <w:rsid w:val="00752B78"/>
    <w:rsid w:val="00752FF0"/>
    <w:rsid w:val="007601E1"/>
    <w:rsid w:val="007626E8"/>
    <w:rsid w:val="007640E1"/>
    <w:rsid w:val="007652FB"/>
    <w:rsid w:val="00766C9D"/>
    <w:rsid w:val="00770DD2"/>
    <w:rsid w:val="007714AC"/>
    <w:rsid w:val="00773B94"/>
    <w:rsid w:val="007803E6"/>
    <w:rsid w:val="007828CB"/>
    <w:rsid w:val="007856A5"/>
    <w:rsid w:val="00790BB3"/>
    <w:rsid w:val="00792043"/>
    <w:rsid w:val="00792158"/>
    <w:rsid w:val="007929EB"/>
    <w:rsid w:val="00797EDD"/>
    <w:rsid w:val="007A509A"/>
    <w:rsid w:val="007A7262"/>
    <w:rsid w:val="007B0322"/>
    <w:rsid w:val="007B28A1"/>
    <w:rsid w:val="007B2A24"/>
    <w:rsid w:val="007B462C"/>
    <w:rsid w:val="007B5372"/>
    <w:rsid w:val="007B65ED"/>
    <w:rsid w:val="007C09EB"/>
    <w:rsid w:val="007C0B0B"/>
    <w:rsid w:val="007C0E3F"/>
    <w:rsid w:val="007C1B54"/>
    <w:rsid w:val="007C206C"/>
    <w:rsid w:val="007C404D"/>
    <w:rsid w:val="007C5729"/>
    <w:rsid w:val="007C6354"/>
    <w:rsid w:val="007C7BBE"/>
    <w:rsid w:val="007D2AD1"/>
    <w:rsid w:val="007D3B9B"/>
    <w:rsid w:val="007D48C4"/>
    <w:rsid w:val="007D4B6A"/>
    <w:rsid w:val="007D5AEA"/>
    <w:rsid w:val="007D6B49"/>
    <w:rsid w:val="007D6D65"/>
    <w:rsid w:val="007E0860"/>
    <w:rsid w:val="007E169E"/>
    <w:rsid w:val="007E1E79"/>
    <w:rsid w:val="007E2BCA"/>
    <w:rsid w:val="007E3805"/>
    <w:rsid w:val="007E7D14"/>
    <w:rsid w:val="007F03B8"/>
    <w:rsid w:val="007F0852"/>
    <w:rsid w:val="007F11B8"/>
    <w:rsid w:val="007F1C33"/>
    <w:rsid w:val="007F388A"/>
    <w:rsid w:val="007F4C88"/>
    <w:rsid w:val="00802A94"/>
    <w:rsid w:val="0080337B"/>
    <w:rsid w:val="008111E4"/>
    <w:rsid w:val="0081301C"/>
    <w:rsid w:val="0081468C"/>
    <w:rsid w:val="00817DD6"/>
    <w:rsid w:val="008224DC"/>
    <w:rsid w:val="008247C7"/>
    <w:rsid w:val="008258CB"/>
    <w:rsid w:val="00825F84"/>
    <w:rsid w:val="0083329C"/>
    <w:rsid w:val="00833954"/>
    <w:rsid w:val="008343B1"/>
    <w:rsid w:val="00835B78"/>
    <w:rsid w:val="00841221"/>
    <w:rsid w:val="00841F33"/>
    <w:rsid w:val="00842EDB"/>
    <w:rsid w:val="00843A33"/>
    <w:rsid w:val="008447F4"/>
    <w:rsid w:val="00844A8A"/>
    <w:rsid w:val="00845D28"/>
    <w:rsid w:val="0084688C"/>
    <w:rsid w:val="00846F1F"/>
    <w:rsid w:val="00852E6E"/>
    <w:rsid w:val="00855151"/>
    <w:rsid w:val="00860632"/>
    <w:rsid w:val="0086063F"/>
    <w:rsid w:val="00861C10"/>
    <w:rsid w:val="00861C8C"/>
    <w:rsid w:val="0086267D"/>
    <w:rsid w:val="008629A9"/>
    <w:rsid w:val="008651F4"/>
    <w:rsid w:val="00865CC1"/>
    <w:rsid w:val="00866EE5"/>
    <w:rsid w:val="00867382"/>
    <w:rsid w:val="00870BE1"/>
    <w:rsid w:val="00871F1C"/>
    <w:rsid w:val="00880042"/>
    <w:rsid w:val="00880501"/>
    <w:rsid w:val="00880619"/>
    <w:rsid w:val="00883227"/>
    <w:rsid w:val="0088513A"/>
    <w:rsid w:val="00885430"/>
    <w:rsid w:val="00886A9F"/>
    <w:rsid w:val="00892032"/>
    <w:rsid w:val="00893C19"/>
    <w:rsid w:val="00894263"/>
    <w:rsid w:val="008946C9"/>
    <w:rsid w:val="00895C29"/>
    <w:rsid w:val="008A209A"/>
    <w:rsid w:val="008A2190"/>
    <w:rsid w:val="008A306E"/>
    <w:rsid w:val="008A4919"/>
    <w:rsid w:val="008A583B"/>
    <w:rsid w:val="008A6528"/>
    <w:rsid w:val="008A658D"/>
    <w:rsid w:val="008A6DD8"/>
    <w:rsid w:val="008B0CA1"/>
    <w:rsid w:val="008C48BA"/>
    <w:rsid w:val="008C4EEF"/>
    <w:rsid w:val="008C53EC"/>
    <w:rsid w:val="008C5B61"/>
    <w:rsid w:val="008C7AEC"/>
    <w:rsid w:val="008D12DD"/>
    <w:rsid w:val="008D5431"/>
    <w:rsid w:val="008D5C4C"/>
    <w:rsid w:val="008D5E89"/>
    <w:rsid w:val="008D6C8D"/>
    <w:rsid w:val="008E2B54"/>
    <w:rsid w:val="008E4404"/>
    <w:rsid w:val="008E57A9"/>
    <w:rsid w:val="008E58C7"/>
    <w:rsid w:val="008E5939"/>
    <w:rsid w:val="008F0ABD"/>
    <w:rsid w:val="008F3655"/>
    <w:rsid w:val="008F3B1A"/>
    <w:rsid w:val="008F3E2B"/>
    <w:rsid w:val="008F4D74"/>
    <w:rsid w:val="008F5021"/>
    <w:rsid w:val="008F5EDC"/>
    <w:rsid w:val="008F6F07"/>
    <w:rsid w:val="00900AB7"/>
    <w:rsid w:val="009021CD"/>
    <w:rsid w:val="0090657B"/>
    <w:rsid w:val="0091255A"/>
    <w:rsid w:val="00912F30"/>
    <w:rsid w:val="009132AF"/>
    <w:rsid w:val="009165C8"/>
    <w:rsid w:val="00916ED4"/>
    <w:rsid w:val="00927210"/>
    <w:rsid w:val="0093014A"/>
    <w:rsid w:val="00932576"/>
    <w:rsid w:val="0093567C"/>
    <w:rsid w:val="0093720B"/>
    <w:rsid w:val="00943573"/>
    <w:rsid w:val="00945115"/>
    <w:rsid w:val="009468E6"/>
    <w:rsid w:val="00952406"/>
    <w:rsid w:val="00952801"/>
    <w:rsid w:val="0095422D"/>
    <w:rsid w:val="00954F29"/>
    <w:rsid w:val="009550C8"/>
    <w:rsid w:val="00955946"/>
    <w:rsid w:val="00956D56"/>
    <w:rsid w:val="0095729C"/>
    <w:rsid w:val="00966196"/>
    <w:rsid w:val="009669F7"/>
    <w:rsid w:val="00966ADF"/>
    <w:rsid w:val="0096711B"/>
    <w:rsid w:val="009702E3"/>
    <w:rsid w:val="00971265"/>
    <w:rsid w:val="00971B61"/>
    <w:rsid w:val="00972F67"/>
    <w:rsid w:val="00973AE7"/>
    <w:rsid w:val="0097713E"/>
    <w:rsid w:val="00980C31"/>
    <w:rsid w:val="00987FFA"/>
    <w:rsid w:val="00994D7C"/>
    <w:rsid w:val="009955FF"/>
    <w:rsid w:val="009A01D1"/>
    <w:rsid w:val="009A1423"/>
    <w:rsid w:val="009A2060"/>
    <w:rsid w:val="009A28EA"/>
    <w:rsid w:val="009A2C9C"/>
    <w:rsid w:val="009A548F"/>
    <w:rsid w:val="009A5816"/>
    <w:rsid w:val="009A66D4"/>
    <w:rsid w:val="009B09FF"/>
    <w:rsid w:val="009B16AC"/>
    <w:rsid w:val="009B232D"/>
    <w:rsid w:val="009B2AEC"/>
    <w:rsid w:val="009B496F"/>
    <w:rsid w:val="009B6E25"/>
    <w:rsid w:val="009B71EA"/>
    <w:rsid w:val="009B77B0"/>
    <w:rsid w:val="009C1260"/>
    <w:rsid w:val="009C1D34"/>
    <w:rsid w:val="009C437D"/>
    <w:rsid w:val="009C478D"/>
    <w:rsid w:val="009C4A27"/>
    <w:rsid w:val="009C4DB1"/>
    <w:rsid w:val="009C581A"/>
    <w:rsid w:val="009D259D"/>
    <w:rsid w:val="009D2ABC"/>
    <w:rsid w:val="009D4E06"/>
    <w:rsid w:val="009E092E"/>
    <w:rsid w:val="009E2331"/>
    <w:rsid w:val="009E3D4C"/>
    <w:rsid w:val="009E3E7C"/>
    <w:rsid w:val="009E4467"/>
    <w:rsid w:val="009E5891"/>
    <w:rsid w:val="009E669B"/>
    <w:rsid w:val="009F236E"/>
    <w:rsid w:val="009F288B"/>
    <w:rsid w:val="009F2E54"/>
    <w:rsid w:val="009F3F81"/>
    <w:rsid w:val="009F44C0"/>
    <w:rsid w:val="009F66C6"/>
    <w:rsid w:val="00A00F2B"/>
    <w:rsid w:val="00A02B78"/>
    <w:rsid w:val="00A02E1F"/>
    <w:rsid w:val="00A0552F"/>
    <w:rsid w:val="00A072F9"/>
    <w:rsid w:val="00A12BAC"/>
    <w:rsid w:val="00A12F02"/>
    <w:rsid w:val="00A14F85"/>
    <w:rsid w:val="00A15641"/>
    <w:rsid w:val="00A15A23"/>
    <w:rsid w:val="00A22FE5"/>
    <w:rsid w:val="00A2560B"/>
    <w:rsid w:val="00A25BB6"/>
    <w:rsid w:val="00A260DA"/>
    <w:rsid w:val="00A33D49"/>
    <w:rsid w:val="00A40B46"/>
    <w:rsid w:val="00A420DB"/>
    <w:rsid w:val="00A50D9D"/>
    <w:rsid w:val="00A50E21"/>
    <w:rsid w:val="00A52DE0"/>
    <w:rsid w:val="00A53000"/>
    <w:rsid w:val="00A5364A"/>
    <w:rsid w:val="00A545C6"/>
    <w:rsid w:val="00A54A86"/>
    <w:rsid w:val="00A54C96"/>
    <w:rsid w:val="00A64AD1"/>
    <w:rsid w:val="00A652D0"/>
    <w:rsid w:val="00A66BF1"/>
    <w:rsid w:val="00A71380"/>
    <w:rsid w:val="00A74956"/>
    <w:rsid w:val="00A75653"/>
    <w:rsid w:val="00A75A79"/>
    <w:rsid w:val="00A75F87"/>
    <w:rsid w:val="00A870FD"/>
    <w:rsid w:val="00A87478"/>
    <w:rsid w:val="00A87C03"/>
    <w:rsid w:val="00A909D2"/>
    <w:rsid w:val="00A924EA"/>
    <w:rsid w:val="00A9252C"/>
    <w:rsid w:val="00A931A3"/>
    <w:rsid w:val="00A93252"/>
    <w:rsid w:val="00A9525E"/>
    <w:rsid w:val="00A95D8B"/>
    <w:rsid w:val="00A962D8"/>
    <w:rsid w:val="00A96CE8"/>
    <w:rsid w:val="00A973AB"/>
    <w:rsid w:val="00AA4437"/>
    <w:rsid w:val="00AA4E22"/>
    <w:rsid w:val="00AA51A8"/>
    <w:rsid w:val="00AA704E"/>
    <w:rsid w:val="00AB0984"/>
    <w:rsid w:val="00AB1EEE"/>
    <w:rsid w:val="00AB1FC3"/>
    <w:rsid w:val="00AB5EE1"/>
    <w:rsid w:val="00AC0270"/>
    <w:rsid w:val="00AC07A6"/>
    <w:rsid w:val="00AC0B58"/>
    <w:rsid w:val="00AC3EA3"/>
    <w:rsid w:val="00AC6978"/>
    <w:rsid w:val="00AC6D2D"/>
    <w:rsid w:val="00AC768E"/>
    <w:rsid w:val="00AC792D"/>
    <w:rsid w:val="00AD0F38"/>
    <w:rsid w:val="00AD10B7"/>
    <w:rsid w:val="00AD22A2"/>
    <w:rsid w:val="00AD4922"/>
    <w:rsid w:val="00AE0816"/>
    <w:rsid w:val="00AE1DDC"/>
    <w:rsid w:val="00AE72FF"/>
    <w:rsid w:val="00AF09F3"/>
    <w:rsid w:val="00AF1F16"/>
    <w:rsid w:val="00AF250B"/>
    <w:rsid w:val="00AF49A6"/>
    <w:rsid w:val="00AF5C3D"/>
    <w:rsid w:val="00AF6E02"/>
    <w:rsid w:val="00AF7A6F"/>
    <w:rsid w:val="00AF7F96"/>
    <w:rsid w:val="00B02740"/>
    <w:rsid w:val="00B02C8C"/>
    <w:rsid w:val="00B03781"/>
    <w:rsid w:val="00B044D0"/>
    <w:rsid w:val="00B05F24"/>
    <w:rsid w:val="00B07603"/>
    <w:rsid w:val="00B07D80"/>
    <w:rsid w:val="00B11FC8"/>
    <w:rsid w:val="00B169F2"/>
    <w:rsid w:val="00B178A1"/>
    <w:rsid w:val="00B1798C"/>
    <w:rsid w:val="00B22F37"/>
    <w:rsid w:val="00B23BED"/>
    <w:rsid w:val="00B26FBB"/>
    <w:rsid w:val="00B27619"/>
    <w:rsid w:val="00B35BAF"/>
    <w:rsid w:val="00B41249"/>
    <w:rsid w:val="00B4268F"/>
    <w:rsid w:val="00B46D24"/>
    <w:rsid w:val="00B50883"/>
    <w:rsid w:val="00B52175"/>
    <w:rsid w:val="00B535FA"/>
    <w:rsid w:val="00B54BCB"/>
    <w:rsid w:val="00B55FDD"/>
    <w:rsid w:val="00B61748"/>
    <w:rsid w:val="00B61B6D"/>
    <w:rsid w:val="00B621CD"/>
    <w:rsid w:val="00B62456"/>
    <w:rsid w:val="00B63C4D"/>
    <w:rsid w:val="00B657B8"/>
    <w:rsid w:val="00B729C4"/>
    <w:rsid w:val="00B72F92"/>
    <w:rsid w:val="00B74B30"/>
    <w:rsid w:val="00B77023"/>
    <w:rsid w:val="00B777B3"/>
    <w:rsid w:val="00B8250C"/>
    <w:rsid w:val="00B82DDD"/>
    <w:rsid w:val="00B83D03"/>
    <w:rsid w:val="00B84920"/>
    <w:rsid w:val="00B8556A"/>
    <w:rsid w:val="00B85E6F"/>
    <w:rsid w:val="00B86D7D"/>
    <w:rsid w:val="00B90807"/>
    <w:rsid w:val="00B935AD"/>
    <w:rsid w:val="00B9453E"/>
    <w:rsid w:val="00B94AF6"/>
    <w:rsid w:val="00B961ED"/>
    <w:rsid w:val="00B971F9"/>
    <w:rsid w:val="00B97609"/>
    <w:rsid w:val="00B97FB6"/>
    <w:rsid w:val="00BA112C"/>
    <w:rsid w:val="00BA3EAD"/>
    <w:rsid w:val="00BA44A6"/>
    <w:rsid w:val="00BA4936"/>
    <w:rsid w:val="00BA4C4A"/>
    <w:rsid w:val="00BA7698"/>
    <w:rsid w:val="00BB0B9E"/>
    <w:rsid w:val="00BB0EAF"/>
    <w:rsid w:val="00BB20D7"/>
    <w:rsid w:val="00BB28C9"/>
    <w:rsid w:val="00BB32B5"/>
    <w:rsid w:val="00BB41EA"/>
    <w:rsid w:val="00BC088F"/>
    <w:rsid w:val="00BC12A9"/>
    <w:rsid w:val="00BC3E11"/>
    <w:rsid w:val="00BC59B8"/>
    <w:rsid w:val="00BC5C74"/>
    <w:rsid w:val="00BD1784"/>
    <w:rsid w:val="00BD18ED"/>
    <w:rsid w:val="00BD2538"/>
    <w:rsid w:val="00BE2A2D"/>
    <w:rsid w:val="00BF0B09"/>
    <w:rsid w:val="00BF4154"/>
    <w:rsid w:val="00BF7843"/>
    <w:rsid w:val="00BF7A44"/>
    <w:rsid w:val="00C002F1"/>
    <w:rsid w:val="00C0078E"/>
    <w:rsid w:val="00C012A3"/>
    <w:rsid w:val="00C0134B"/>
    <w:rsid w:val="00C02108"/>
    <w:rsid w:val="00C03634"/>
    <w:rsid w:val="00C044B0"/>
    <w:rsid w:val="00C12DEE"/>
    <w:rsid w:val="00C1397B"/>
    <w:rsid w:val="00C16244"/>
    <w:rsid w:val="00C16F19"/>
    <w:rsid w:val="00C31E5C"/>
    <w:rsid w:val="00C32482"/>
    <w:rsid w:val="00C36EE6"/>
    <w:rsid w:val="00C4226B"/>
    <w:rsid w:val="00C425B3"/>
    <w:rsid w:val="00C445DC"/>
    <w:rsid w:val="00C47553"/>
    <w:rsid w:val="00C47B51"/>
    <w:rsid w:val="00C5114C"/>
    <w:rsid w:val="00C52A7B"/>
    <w:rsid w:val="00C52EE4"/>
    <w:rsid w:val="00C60E73"/>
    <w:rsid w:val="00C6324C"/>
    <w:rsid w:val="00C64F21"/>
    <w:rsid w:val="00C66EC2"/>
    <w:rsid w:val="00C679AA"/>
    <w:rsid w:val="00C701DC"/>
    <w:rsid w:val="00C71096"/>
    <w:rsid w:val="00C71510"/>
    <w:rsid w:val="00C724CF"/>
    <w:rsid w:val="00C727F7"/>
    <w:rsid w:val="00C72B54"/>
    <w:rsid w:val="00C740DA"/>
    <w:rsid w:val="00C75972"/>
    <w:rsid w:val="00C7616F"/>
    <w:rsid w:val="00C76E56"/>
    <w:rsid w:val="00C775DE"/>
    <w:rsid w:val="00C80A4F"/>
    <w:rsid w:val="00C80D68"/>
    <w:rsid w:val="00C81600"/>
    <w:rsid w:val="00C81F7E"/>
    <w:rsid w:val="00C82792"/>
    <w:rsid w:val="00C829CD"/>
    <w:rsid w:val="00C83112"/>
    <w:rsid w:val="00C87151"/>
    <w:rsid w:val="00C879C7"/>
    <w:rsid w:val="00C9050A"/>
    <w:rsid w:val="00C91973"/>
    <w:rsid w:val="00C948FD"/>
    <w:rsid w:val="00C94D76"/>
    <w:rsid w:val="00C9554A"/>
    <w:rsid w:val="00C97F2C"/>
    <w:rsid w:val="00CA1833"/>
    <w:rsid w:val="00CA2EA2"/>
    <w:rsid w:val="00CA4B0B"/>
    <w:rsid w:val="00CA68B9"/>
    <w:rsid w:val="00CB0A32"/>
    <w:rsid w:val="00CB0DEF"/>
    <w:rsid w:val="00CB11AE"/>
    <w:rsid w:val="00CB2313"/>
    <w:rsid w:val="00CB43D5"/>
    <w:rsid w:val="00CB57A5"/>
    <w:rsid w:val="00CC0650"/>
    <w:rsid w:val="00CC306C"/>
    <w:rsid w:val="00CC347B"/>
    <w:rsid w:val="00CC59B8"/>
    <w:rsid w:val="00CC5DBF"/>
    <w:rsid w:val="00CC76F9"/>
    <w:rsid w:val="00CD066B"/>
    <w:rsid w:val="00CD0A87"/>
    <w:rsid w:val="00CD1EE4"/>
    <w:rsid w:val="00CD3623"/>
    <w:rsid w:val="00CD46E2"/>
    <w:rsid w:val="00CE6263"/>
    <w:rsid w:val="00CE69D6"/>
    <w:rsid w:val="00CF12C4"/>
    <w:rsid w:val="00CF3079"/>
    <w:rsid w:val="00CF6A8E"/>
    <w:rsid w:val="00CF6CFC"/>
    <w:rsid w:val="00D00214"/>
    <w:rsid w:val="00D0065F"/>
    <w:rsid w:val="00D00D0B"/>
    <w:rsid w:val="00D01735"/>
    <w:rsid w:val="00D0212C"/>
    <w:rsid w:val="00D0272C"/>
    <w:rsid w:val="00D04B69"/>
    <w:rsid w:val="00D064DA"/>
    <w:rsid w:val="00D07B0F"/>
    <w:rsid w:val="00D104FB"/>
    <w:rsid w:val="00D12CFF"/>
    <w:rsid w:val="00D1687D"/>
    <w:rsid w:val="00D1787D"/>
    <w:rsid w:val="00D21C28"/>
    <w:rsid w:val="00D23582"/>
    <w:rsid w:val="00D242B5"/>
    <w:rsid w:val="00D25325"/>
    <w:rsid w:val="00D25FD9"/>
    <w:rsid w:val="00D27DF6"/>
    <w:rsid w:val="00D3045F"/>
    <w:rsid w:val="00D3079C"/>
    <w:rsid w:val="00D31DE8"/>
    <w:rsid w:val="00D33972"/>
    <w:rsid w:val="00D40D24"/>
    <w:rsid w:val="00D40D4F"/>
    <w:rsid w:val="00D44A57"/>
    <w:rsid w:val="00D46BC0"/>
    <w:rsid w:val="00D4719B"/>
    <w:rsid w:val="00D51157"/>
    <w:rsid w:val="00D51E66"/>
    <w:rsid w:val="00D51EB2"/>
    <w:rsid w:val="00D537FA"/>
    <w:rsid w:val="00D5513D"/>
    <w:rsid w:val="00D5547D"/>
    <w:rsid w:val="00D5618D"/>
    <w:rsid w:val="00D56D38"/>
    <w:rsid w:val="00D6063C"/>
    <w:rsid w:val="00D63BBC"/>
    <w:rsid w:val="00D71D7A"/>
    <w:rsid w:val="00D7292C"/>
    <w:rsid w:val="00D737A3"/>
    <w:rsid w:val="00D739C3"/>
    <w:rsid w:val="00D800A4"/>
    <w:rsid w:val="00D80D99"/>
    <w:rsid w:val="00D819BC"/>
    <w:rsid w:val="00D82FB8"/>
    <w:rsid w:val="00D83AB5"/>
    <w:rsid w:val="00D83E09"/>
    <w:rsid w:val="00D86FC3"/>
    <w:rsid w:val="00D914F0"/>
    <w:rsid w:val="00D91B28"/>
    <w:rsid w:val="00D93318"/>
    <w:rsid w:val="00D93728"/>
    <w:rsid w:val="00D93765"/>
    <w:rsid w:val="00D94C97"/>
    <w:rsid w:val="00D9503C"/>
    <w:rsid w:val="00DA40B5"/>
    <w:rsid w:val="00DA44E0"/>
    <w:rsid w:val="00DB2BAB"/>
    <w:rsid w:val="00DB470C"/>
    <w:rsid w:val="00DB72D4"/>
    <w:rsid w:val="00DC2964"/>
    <w:rsid w:val="00DC2C25"/>
    <w:rsid w:val="00DC382F"/>
    <w:rsid w:val="00DC58AF"/>
    <w:rsid w:val="00DC7211"/>
    <w:rsid w:val="00DD3639"/>
    <w:rsid w:val="00DD73EF"/>
    <w:rsid w:val="00DD7494"/>
    <w:rsid w:val="00DE23E8"/>
    <w:rsid w:val="00DE4B9A"/>
    <w:rsid w:val="00DE5C18"/>
    <w:rsid w:val="00DF1666"/>
    <w:rsid w:val="00DF4ABB"/>
    <w:rsid w:val="00E0128B"/>
    <w:rsid w:val="00E02555"/>
    <w:rsid w:val="00E03BA8"/>
    <w:rsid w:val="00E06B7B"/>
    <w:rsid w:val="00E07503"/>
    <w:rsid w:val="00E10271"/>
    <w:rsid w:val="00E10CA7"/>
    <w:rsid w:val="00E116E3"/>
    <w:rsid w:val="00E11A8E"/>
    <w:rsid w:val="00E204DE"/>
    <w:rsid w:val="00E21739"/>
    <w:rsid w:val="00E21F3C"/>
    <w:rsid w:val="00E2335C"/>
    <w:rsid w:val="00E238EB"/>
    <w:rsid w:val="00E23DB4"/>
    <w:rsid w:val="00E24EFA"/>
    <w:rsid w:val="00E30529"/>
    <w:rsid w:val="00E31AEE"/>
    <w:rsid w:val="00E346C0"/>
    <w:rsid w:val="00E34F68"/>
    <w:rsid w:val="00E40A43"/>
    <w:rsid w:val="00E43385"/>
    <w:rsid w:val="00E45168"/>
    <w:rsid w:val="00E45CBE"/>
    <w:rsid w:val="00E50F0A"/>
    <w:rsid w:val="00E52F94"/>
    <w:rsid w:val="00E578D8"/>
    <w:rsid w:val="00E64E17"/>
    <w:rsid w:val="00E65C8D"/>
    <w:rsid w:val="00E73E44"/>
    <w:rsid w:val="00E74AB2"/>
    <w:rsid w:val="00E8381C"/>
    <w:rsid w:val="00E92966"/>
    <w:rsid w:val="00EA3D3C"/>
    <w:rsid w:val="00EA57DB"/>
    <w:rsid w:val="00EA7421"/>
    <w:rsid w:val="00EB0FC4"/>
    <w:rsid w:val="00EB3E89"/>
    <w:rsid w:val="00EB467D"/>
    <w:rsid w:val="00EC2004"/>
    <w:rsid w:val="00EC48E1"/>
    <w:rsid w:val="00EC6E79"/>
    <w:rsid w:val="00EC7CC3"/>
    <w:rsid w:val="00ED101F"/>
    <w:rsid w:val="00ED10A9"/>
    <w:rsid w:val="00ED12CD"/>
    <w:rsid w:val="00ED2F59"/>
    <w:rsid w:val="00ED6669"/>
    <w:rsid w:val="00EE1E88"/>
    <w:rsid w:val="00EE6309"/>
    <w:rsid w:val="00EF00E3"/>
    <w:rsid w:val="00EF22FF"/>
    <w:rsid w:val="00EF544E"/>
    <w:rsid w:val="00EF5AB5"/>
    <w:rsid w:val="00EF6109"/>
    <w:rsid w:val="00EF613A"/>
    <w:rsid w:val="00EF7618"/>
    <w:rsid w:val="00EF77CA"/>
    <w:rsid w:val="00F0071F"/>
    <w:rsid w:val="00F00BE3"/>
    <w:rsid w:val="00F02380"/>
    <w:rsid w:val="00F048B8"/>
    <w:rsid w:val="00F216C5"/>
    <w:rsid w:val="00F23961"/>
    <w:rsid w:val="00F279BD"/>
    <w:rsid w:val="00F308D5"/>
    <w:rsid w:val="00F31D0E"/>
    <w:rsid w:val="00F36EE0"/>
    <w:rsid w:val="00F37BDF"/>
    <w:rsid w:val="00F4253A"/>
    <w:rsid w:val="00F43103"/>
    <w:rsid w:val="00F440E7"/>
    <w:rsid w:val="00F448DB"/>
    <w:rsid w:val="00F46494"/>
    <w:rsid w:val="00F5383A"/>
    <w:rsid w:val="00F53D7E"/>
    <w:rsid w:val="00F55345"/>
    <w:rsid w:val="00F558AB"/>
    <w:rsid w:val="00F60DCE"/>
    <w:rsid w:val="00F61D89"/>
    <w:rsid w:val="00F675F1"/>
    <w:rsid w:val="00F708A1"/>
    <w:rsid w:val="00F74147"/>
    <w:rsid w:val="00F80CE0"/>
    <w:rsid w:val="00F81C21"/>
    <w:rsid w:val="00F82038"/>
    <w:rsid w:val="00F839EC"/>
    <w:rsid w:val="00F8682D"/>
    <w:rsid w:val="00F86A6E"/>
    <w:rsid w:val="00F86ABB"/>
    <w:rsid w:val="00F86D6B"/>
    <w:rsid w:val="00F8735B"/>
    <w:rsid w:val="00F87F60"/>
    <w:rsid w:val="00F92144"/>
    <w:rsid w:val="00F93311"/>
    <w:rsid w:val="00F93BBC"/>
    <w:rsid w:val="00F94C36"/>
    <w:rsid w:val="00F95F14"/>
    <w:rsid w:val="00F97662"/>
    <w:rsid w:val="00FA0D56"/>
    <w:rsid w:val="00FA48EA"/>
    <w:rsid w:val="00FA5C25"/>
    <w:rsid w:val="00FA71F0"/>
    <w:rsid w:val="00FA763C"/>
    <w:rsid w:val="00FB29DF"/>
    <w:rsid w:val="00FB31E4"/>
    <w:rsid w:val="00FB579F"/>
    <w:rsid w:val="00FB63B3"/>
    <w:rsid w:val="00FC18F7"/>
    <w:rsid w:val="00FC2385"/>
    <w:rsid w:val="00FC5CC3"/>
    <w:rsid w:val="00FC6547"/>
    <w:rsid w:val="00FC6614"/>
    <w:rsid w:val="00FC77D4"/>
    <w:rsid w:val="00FD14C9"/>
    <w:rsid w:val="00FD56BA"/>
    <w:rsid w:val="00FD5929"/>
    <w:rsid w:val="00FD7648"/>
    <w:rsid w:val="00FD77D0"/>
    <w:rsid w:val="00FE2E90"/>
    <w:rsid w:val="00FF2514"/>
    <w:rsid w:val="00FF52AC"/>
    <w:rsid w:val="00FF5A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04BA59A7"/>
  <w15:docId w15:val="{B98209AD-3451-4824-82E1-1DFAFFB133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ajorHAnsi" w:eastAsiaTheme="minorHAnsi" w:hAnsiTheme="maj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2" w:qFormat="1"/>
    <w:lsdException w:name="heading 2" w:semiHidden="1" w:uiPriority="2" w:unhideWhenUsed="1" w:qFormat="1"/>
    <w:lsdException w:name="heading 3" w:semiHidden="1" w:uiPriority="2" w:unhideWhenUsed="1" w:qFormat="1"/>
    <w:lsdException w:name="heading 4" w:semiHidden="1" w:uiPriority="2" w:unhideWhenUsed="1" w:qFormat="1"/>
    <w:lsdException w:name="heading 5" w:semiHidden="1" w:uiPriority="2"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1B28"/>
    <w:pPr>
      <w:spacing w:before="120" w:after="240" w:line="240" w:lineRule="auto"/>
    </w:pPr>
    <w:rPr>
      <w:rFonts w:ascii="Times New Roman" w:hAnsi="Times New Roman"/>
      <w:sz w:val="24"/>
    </w:rPr>
  </w:style>
  <w:style w:type="paragraph" w:styleId="Heading1">
    <w:name w:val="heading 1"/>
    <w:basedOn w:val="ListParagraph"/>
    <w:next w:val="Normal"/>
    <w:link w:val="Heading1Char"/>
    <w:uiPriority w:val="2"/>
    <w:qFormat/>
    <w:rsid w:val="00D80D99"/>
    <w:pPr>
      <w:numPr>
        <w:numId w:val="17"/>
      </w:numPr>
      <w:spacing w:before="240"/>
      <w:contextualSpacing w:val="0"/>
      <w:outlineLvl w:val="0"/>
    </w:pPr>
    <w:rPr>
      <w:b/>
    </w:rPr>
  </w:style>
  <w:style w:type="paragraph" w:styleId="Heading2">
    <w:name w:val="heading 2"/>
    <w:basedOn w:val="Heading1"/>
    <w:next w:val="Normal"/>
    <w:link w:val="Heading2Char"/>
    <w:uiPriority w:val="2"/>
    <w:qFormat/>
    <w:rsid w:val="00D80D99"/>
    <w:pPr>
      <w:numPr>
        <w:ilvl w:val="1"/>
      </w:numPr>
      <w:spacing w:after="200"/>
      <w:outlineLvl w:val="1"/>
    </w:pPr>
  </w:style>
  <w:style w:type="paragraph" w:styleId="Heading3">
    <w:name w:val="heading 3"/>
    <w:basedOn w:val="Normal"/>
    <w:next w:val="Normal"/>
    <w:link w:val="Heading3Char"/>
    <w:uiPriority w:val="2"/>
    <w:qFormat/>
    <w:rsid w:val="00D80D99"/>
    <w:pPr>
      <w:keepNext/>
      <w:keepLines/>
      <w:numPr>
        <w:ilvl w:val="2"/>
        <w:numId w:val="17"/>
      </w:numPr>
      <w:spacing w:before="40" w:after="120"/>
      <w:outlineLvl w:val="2"/>
    </w:pPr>
    <w:rPr>
      <w:rFonts w:eastAsiaTheme="majorEastAsia" w:cstheme="majorBidi"/>
      <w:b/>
      <w:szCs w:val="24"/>
    </w:rPr>
  </w:style>
  <w:style w:type="paragraph" w:styleId="Heading4">
    <w:name w:val="heading 4"/>
    <w:basedOn w:val="Heading3"/>
    <w:next w:val="Normal"/>
    <w:link w:val="Heading4Char"/>
    <w:uiPriority w:val="2"/>
    <w:qFormat/>
    <w:rsid w:val="00D80D99"/>
    <w:pPr>
      <w:numPr>
        <w:ilvl w:val="3"/>
      </w:numPr>
      <w:outlineLvl w:val="3"/>
    </w:pPr>
    <w:rPr>
      <w:iCs/>
    </w:rPr>
  </w:style>
  <w:style w:type="paragraph" w:styleId="Heading5">
    <w:name w:val="heading 5"/>
    <w:basedOn w:val="Heading4"/>
    <w:next w:val="Normal"/>
    <w:link w:val="Heading5Char"/>
    <w:uiPriority w:val="2"/>
    <w:qFormat/>
    <w:rsid w:val="00D80D99"/>
    <w:pPr>
      <w:numPr>
        <w:ilvl w:val="4"/>
      </w:numPr>
      <w:outlineLvl w:val="4"/>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2"/>
    <w:rsid w:val="00147395"/>
    <w:rPr>
      <w:rFonts w:ascii="Times New Roman" w:eastAsia="Cambria" w:hAnsi="Times New Roman" w:cs="Times New Roman"/>
      <w:b/>
      <w:sz w:val="24"/>
      <w:szCs w:val="24"/>
    </w:rPr>
  </w:style>
  <w:style w:type="character" w:customStyle="1" w:styleId="Heading2Char">
    <w:name w:val="Heading 2 Char"/>
    <w:basedOn w:val="DefaultParagraphFont"/>
    <w:link w:val="Heading2"/>
    <w:uiPriority w:val="2"/>
    <w:rsid w:val="00147395"/>
    <w:rPr>
      <w:rFonts w:ascii="Times New Roman" w:eastAsia="Cambria" w:hAnsi="Times New Roman" w:cs="Times New Roman"/>
      <w:b/>
      <w:sz w:val="24"/>
      <w:szCs w:val="24"/>
    </w:rPr>
  </w:style>
  <w:style w:type="character" w:styleId="Emphasis">
    <w:name w:val="Emphasis"/>
    <w:basedOn w:val="DefaultParagraphFont"/>
    <w:uiPriority w:val="20"/>
    <w:qFormat/>
    <w:rsid w:val="00C724CF"/>
    <w:rPr>
      <w:rFonts w:ascii="Times New Roman" w:hAnsi="Times New Roman"/>
      <w:i/>
      <w:iCs/>
    </w:rPr>
  </w:style>
  <w:style w:type="paragraph" w:styleId="ListParagraph">
    <w:name w:val="List Paragraph"/>
    <w:basedOn w:val="Normal"/>
    <w:uiPriority w:val="3"/>
    <w:qFormat/>
    <w:rsid w:val="00310124"/>
    <w:pPr>
      <w:numPr>
        <w:numId w:val="14"/>
      </w:numPr>
      <w:ind w:left="1434" w:hanging="357"/>
      <w:contextualSpacing/>
    </w:pPr>
    <w:rPr>
      <w:rFonts w:eastAsia="Cambria" w:cs="Times New Roman"/>
      <w:szCs w:val="24"/>
    </w:rPr>
  </w:style>
  <w:style w:type="character" w:styleId="Strong">
    <w:name w:val="Strong"/>
    <w:basedOn w:val="DefaultParagraphFont"/>
    <w:uiPriority w:val="22"/>
    <w:qFormat/>
    <w:rsid w:val="00C724CF"/>
    <w:rPr>
      <w:rFonts w:ascii="Times New Roman" w:hAnsi="Times New Roman"/>
      <w:b/>
      <w:bCs/>
    </w:rPr>
  </w:style>
  <w:style w:type="paragraph" w:styleId="NormalWeb">
    <w:name w:val="Normal (Web)"/>
    <w:basedOn w:val="Normal"/>
    <w:uiPriority w:val="99"/>
    <w:unhideWhenUsed/>
    <w:rsid w:val="00117666"/>
    <w:pPr>
      <w:spacing w:before="100" w:beforeAutospacing="1" w:after="100" w:afterAutospacing="1"/>
    </w:pPr>
    <w:rPr>
      <w:rFonts w:eastAsia="Times New Roman" w:cs="Times New Roman"/>
      <w:szCs w:val="24"/>
    </w:rPr>
  </w:style>
  <w:style w:type="paragraph" w:styleId="Header">
    <w:name w:val="header"/>
    <w:basedOn w:val="Normal"/>
    <w:link w:val="HeaderChar"/>
    <w:uiPriority w:val="99"/>
    <w:unhideWhenUsed/>
    <w:rsid w:val="00A53000"/>
    <w:pPr>
      <w:tabs>
        <w:tab w:val="center" w:pos="4844"/>
        <w:tab w:val="right" w:pos="9689"/>
      </w:tabs>
    </w:pPr>
    <w:rPr>
      <w:b/>
    </w:rPr>
  </w:style>
  <w:style w:type="character" w:customStyle="1" w:styleId="HeaderChar">
    <w:name w:val="Header Char"/>
    <w:basedOn w:val="DefaultParagraphFont"/>
    <w:link w:val="Header"/>
    <w:uiPriority w:val="99"/>
    <w:rsid w:val="00A53000"/>
    <w:rPr>
      <w:rFonts w:ascii="Times New Roman" w:hAnsi="Times New Roman"/>
      <w:b/>
      <w:sz w:val="24"/>
    </w:rPr>
  </w:style>
  <w:style w:type="paragraph" w:styleId="Footer">
    <w:name w:val="footer"/>
    <w:basedOn w:val="Normal"/>
    <w:link w:val="FooterChar"/>
    <w:uiPriority w:val="99"/>
    <w:unhideWhenUsed/>
    <w:rsid w:val="00117666"/>
    <w:pPr>
      <w:tabs>
        <w:tab w:val="center" w:pos="4844"/>
        <w:tab w:val="right" w:pos="9689"/>
      </w:tabs>
      <w:spacing w:after="0"/>
    </w:pPr>
  </w:style>
  <w:style w:type="character" w:customStyle="1" w:styleId="FooterChar">
    <w:name w:val="Footer Char"/>
    <w:basedOn w:val="DefaultParagraphFont"/>
    <w:link w:val="Footer"/>
    <w:uiPriority w:val="99"/>
    <w:rsid w:val="00117666"/>
  </w:style>
  <w:style w:type="table" w:styleId="TableGrid">
    <w:name w:val="Table Grid"/>
    <w:basedOn w:val="TableNormal"/>
    <w:uiPriority w:val="59"/>
    <w:rsid w:val="001176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117666"/>
    <w:pPr>
      <w:spacing w:after="0"/>
    </w:pPr>
    <w:rPr>
      <w:sz w:val="20"/>
      <w:szCs w:val="20"/>
    </w:rPr>
  </w:style>
  <w:style w:type="character" w:customStyle="1" w:styleId="FootnoteTextChar">
    <w:name w:val="Footnote Text Char"/>
    <w:basedOn w:val="DefaultParagraphFont"/>
    <w:link w:val="FootnoteText"/>
    <w:uiPriority w:val="99"/>
    <w:semiHidden/>
    <w:rsid w:val="00117666"/>
    <w:rPr>
      <w:sz w:val="20"/>
      <w:szCs w:val="20"/>
    </w:rPr>
  </w:style>
  <w:style w:type="character" w:styleId="FootnoteReference">
    <w:name w:val="footnote reference"/>
    <w:basedOn w:val="DefaultParagraphFont"/>
    <w:uiPriority w:val="99"/>
    <w:semiHidden/>
    <w:unhideWhenUsed/>
    <w:rsid w:val="00117666"/>
    <w:rPr>
      <w:vertAlign w:val="superscript"/>
    </w:rPr>
  </w:style>
  <w:style w:type="paragraph" w:styleId="Caption">
    <w:name w:val="caption"/>
    <w:basedOn w:val="Normal"/>
    <w:next w:val="NoSpacing"/>
    <w:uiPriority w:val="35"/>
    <w:unhideWhenUsed/>
    <w:qFormat/>
    <w:rsid w:val="00D91B28"/>
    <w:pPr>
      <w:keepNext/>
    </w:pPr>
    <w:rPr>
      <w:rFonts w:cs="Times New Roman"/>
      <w:bCs/>
      <w:szCs w:val="24"/>
    </w:rPr>
  </w:style>
  <w:style w:type="paragraph" w:styleId="BalloonText">
    <w:name w:val="Balloon Text"/>
    <w:basedOn w:val="Normal"/>
    <w:link w:val="BalloonTextChar"/>
    <w:uiPriority w:val="99"/>
    <w:semiHidden/>
    <w:unhideWhenUsed/>
    <w:rsid w:val="0011766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7666"/>
    <w:rPr>
      <w:rFonts w:ascii="Tahoma" w:hAnsi="Tahoma" w:cs="Tahoma"/>
      <w:sz w:val="16"/>
      <w:szCs w:val="16"/>
    </w:rPr>
  </w:style>
  <w:style w:type="character" w:styleId="LineNumber">
    <w:name w:val="line number"/>
    <w:basedOn w:val="DefaultParagraphFont"/>
    <w:uiPriority w:val="99"/>
    <w:semiHidden/>
    <w:unhideWhenUsed/>
    <w:rsid w:val="00117666"/>
  </w:style>
  <w:style w:type="paragraph" w:styleId="EndnoteText">
    <w:name w:val="endnote text"/>
    <w:basedOn w:val="Normal"/>
    <w:link w:val="EndnoteTextChar"/>
    <w:uiPriority w:val="99"/>
    <w:semiHidden/>
    <w:unhideWhenUsed/>
    <w:rsid w:val="00CD066B"/>
    <w:pPr>
      <w:spacing w:after="0"/>
    </w:pPr>
    <w:rPr>
      <w:sz w:val="20"/>
      <w:szCs w:val="20"/>
    </w:rPr>
  </w:style>
  <w:style w:type="character" w:customStyle="1" w:styleId="EndnoteTextChar">
    <w:name w:val="Endnote Text Char"/>
    <w:basedOn w:val="DefaultParagraphFont"/>
    <w:link w:val="EndnoteText"/>
    <w:uiPriority w:val="99"/>
    <w:semiHidden/>
    <w:rsid w:val="00CD066B"/>
    <w:rPr>
      <w:sz w:val="20"/>
      <w:szCs w:val="20"/>
    </w:rPr>
  </w:style>
  <w:style w:type="character" w:styleId="EndnoteReference">
    <w:name w:val="endnote reference"/>
    <w:basedOn w:val="DefaultParagraphFont"/>
    <w:uiPriority w:val="99"/>
    <w:semiHidden/>
    <w:unhideWhenUsed/>
    <w:rsid w:val="00CD066B"/>
    <w:rPr>
      <w:vertAlign w:val="superscript"/>
    </w:rPr>
  </w:style>
  <w:style w:type="character" w:styleId="CommentReference">
    <w:name w:val="annotation reference"/>
    <w:basedOn w:val="DefaultParagraphFont"/>
    <w:uiPriority w:val="99"/>
    <w:semiHidden/>
    <w:unhideWhenUsed/>
    <w:rsid w:val="00725A7D"/>
    <w:rPr>
      <w:sz w:val="16"/>
      <w:szCs w:val="16"/>
    </w:rPr>
  </w:style>
  <w:style w:type="paragraph" w:styleId="CommentText">
    <w:name w:val="annotation text"/>
    <w:basedOn w:val="Normal"/>
    <w:link w:val="CommentTextChar"/>
    <w:uiPriority w:val="99"/>
    <w:unhideWhenUsed/>
    <w:rsid w:val="00725A7D"/>
    <w:rPr>
      <w:sz w:val="20"/>
      <w:szCs w:val="20"/>
    </w:rPr>
  </w:style>
  <w:style w:type="character" w:customStyle="1" w:styleId="CommentTextChar">
    <w:name w:val="Comment Text Char"/>
    <w:basedOn w:val="DefaultParagraphFont"/>
    <w:link w:val="CommentText"/>
    <w:uiPriority w:val="99"/>
    <w:rsid w:val="00725A7D"/>
    <w:rPr>
      <w:sz w:val="20"/>
      <w:szCs w:val="20"/>
    </w:rPr>
  </w:style>
  <w:style w:type="paragraph" w:styleId="CommentSubject">
    <w:name w:val="annotation subject"/>
    <w:basedOn w:val="CommentText"/>
    <w:next w:val="CommentText"/>
    <w:link w:val="CommentSubjectChar"/>
    <w:uiPriority w:val="99"/>
    <w:semiHidden/>
    <w:unhideWhenUsed/>
    <w:rsid w:val="00725A7D"/>
    <w:rPr>
      <w:b/>
      <w:bCs/>
    </w:rPr>
  </w:style>
  <w:style w:type="character" w:customStyle="1" w:styleId="CommentSubjectChar">
    <w:name w:val="Comment Subject Char"/>
    <w:basedOn w:val="CommentTextChar"/>
    <w:link w:val="CommentSubject"/>
    <w:uiPriority w:val="99"/>
    <w:semiHidden/>
    <w:rsid w:val="00725A7D"/>
    <w:rPr>
      <w:b/>
      <w:bCs/>
      <w:sz w:val="20"/>
      <w:szCs w:val="20"/>
    </w:rPr>
  </w:style>
  <w:style w:type="character" w:styleId="Hyperlink">
    <w:name w:val="Hyperlink"/>
    <w:basedOn w:val="DefaultParagraphFont"/>
    <w:uiPriority w:val="99"/>
    <w:unhideWhenUsed/>
    <w:rsid w:val="005A1D84"/>
    <w:rPr>
      <w:color w:val="0000FF"/>
      <w:u w:val="single"/>
    </w:rPr>
  </w:style>
  <w:style w:type="character" w:styleId="FollowedHyperlink">
    <w:name w:val="FollowedHyperlink"/>
    <w:basedOn w:val="DefaultParagraphFont"/>
    <w:uiPriority w:val="99"/>
    <w:semiHidden/>
    <w:unhideWhenUsed/>
    <w:rsid w:val="006D5B93"/>
    <w:rPr>
      <w:color w:val="800080" w:themeColor="followedHyperlink"/>
      <w:u w:val="single"/>
    </w:rPr>
  </w:style>
  <w:style w:type="paragraph" w:styleId="Title">
    <w:name w:val="Title"/>
    <w:basedOn w:val="Normal"/>
    <w:next w:val="Normal"/>
    <w:link w:val="TitleChar"/>
    <w:qFormat/>
    <w:rsid w:val="00D80D99"/>
    <w:pPr>
      <w:suppressLineNumbers/>
      <w:spacing w:before="240" w:after="360"/>
      <w:jc w:val="center"/>
    </w:pPr>
    <w:rPr>
      <w:rFonts w:cs="Times New Roman"/>
      <w:b/>
      <w:sz w:val="32"/>
      <w:szCs w:val="32"/>
    </w:rPr>
  </w:style>
  <w:style w:type="character" w:customStyle="1" w:styleId="TitleChar">
    <w:name w:val="Title Char"/>
    <w:basedOn w:val="DefaultParagraphFont"/>
    <w:link w:val="Title"/>
    <w:rsid w:val="00D80D99"/>
    <w:rPr>
      <w:rFonts w:ascii="Times New Roman" w:hAnsi="Times New Roman" w:cs="Times New Roman"/>
      <w:b/>
      <w:sz w:val="32"/>
      <w:szCs w:val="32"/>
    </w:rPr>
  </w:style>
  <w:style w:type="paragraph" w:styleId="Subtitle">
    <w:name w:val="Subtitle"/>
    <w:basedOn w:val="Normal"/>
    <w:next w:val="Normal"/>
    <w:link w:val="SubtitleChar"/>
    <w:uiPriority w:val="99"/>
    <w:unhideWhenUsed/>
    <w:qFormat/>
    <w:rsid w:val="00AC0270"/>
    <w:pPr>
      <w:spacing w:before="240"/>
    </w:pPr>
    <w:rPr>
      <w:rFonts w:cs="Times New Roman"/>
      <w:b/>
      <w:szCs w:val="24"/>
    </w:rPr>
  </w:style>
  <w:style w:type="character" w:customStyle="1" w:styleId="SubtitleChar">
    <w:name w:val="Subtitle Char"/>
    <w:basedOn w:val="DefaultParagraphFont"/>
    <w:link w:val="Subtitle"/>
    <w:uiPriority w:val="99"/>
    <w:rsid w:val="00651CA2"/>
    <w:rPr>
      <w:rFonts w:ascii="Times New Roman" w:hAnsi="Times New Roman" w:cs="Times New Roman"/>
      <w:b/>
      <w:sz w:val="24"/>
      <w:szCs w:val="24"/>
    </w:rPr>
  </w:style>
  <w:style w:type="character" w:customStyle="1" w:styleId="Heading3Char">
    <w:name w:val="Heading 3 Char"/>
    <w:basedOn w:val="DefaultParagraphFont"/>
    <w:link w:val="Heading3"/>
    <w:uiPriority w:val="2"/>
    <w:rsid w:val="005D1840"/>
    <w:rPr>
      <w:rFonts w:ascii="Times New Roman" w:eastAsiaTheme="majorEastAsia" w:hAnsi="Times New Roman" w:cstheme="majorBidi"/>
      <w:b/>
      <w:sz w:val="24"/>
      <w:szCs w:val="24"/>
    </w:rPr>
  </w:style>
  <w:style w:type="paragraph" w:styleId="NoSpacing">
    <w:name w:val="No Spacing"/>
    <w:uiPriority w:val="99"/>
    <w:unhideWhenUsed/>
    <w:qFormat/>
    <w:rsid w:val="00A53000"/>
    <w:pPr>
      <w:spacing w:after="0" w:line="240" w:lineRule="auto"/>
    </w:pPr>
    <w:rPr>
      <w:rFonts w:ascii="Times New Roman" w:hAnsi="Times New Roman"/>
      <w:sz w:val="24"/>
    </w:rPr>
  </w:style>
  <w:style w:type="character" w:customStyle="1" w:styleId="Heading4Char">
    <w:name w:val="Heading 4 Char"/>
    <w:basedOn w:val="DefaultParagraphFont"/>
    <w:link w:val="Heading4"/>
    <w:uiPriority w:val="2"/>
    <w:rsid w:val="005D1840"/>
    <w:rPr>
      <w:rFonts w:ascii="Times New Roman" w:eastAsiaTheme="majorEastAsia" w:hAnsi="Times New Roman" w:cstheme="majorBidi"/>
      <w:b/>
      <w:iCs/>
      <w:sz w:val="24"/>
      <w:szCs w:val="24"/>
    </w:rPr>
  </w:style>
  <w:style w:type="character" w:customStyle="1" w:styleId="Heading5Char">
    <w:name w:val="Heading 5 Char"/>
    <w:basedOn w:val="DefaultParagraphFont"/>
    <w:link w:val="Heading5"/>
    <w:uiPriority w:val="2"/>
    <w:rsid w:val="005D1840"/>
    <w:rPr>
      <w:rFonts w:ascii="Times New Roman" w:eastAsiaTheme="majorEastAsia" w:hAnsi="Times New Roman" w:cstheme="majorBidi"/>
      <w:b/>
      <w:iCs/>
      <w:sz w:val="24"/>
      <w:szCs w:val="24"/>
    </w:rPr>
  </w:style>
  <w:style w:type="paragraph" w:customStyle="1" w:styleId="AuthorList">
    <w:name w:val="Author List"/>
    <w:aliases w:val="Keywords,Abstract"/>
    <w:basedOn w:val="Subtitle"/>
    <w:next w:val="Normal"/>
    <w:uiPriority w:val="1"/>
    <w:qFormat/>
    <w:rsid w:val="00651CA2"/>
  </w:style>
  <w:style w:type="character" w:styleId="SubtleEmphasis">
    <w:name w:val="Subtle Emphasis"/>
    <w:basedOn w:val="DefaultParagraphFont"/>
    <w:uiPriority w:val="19"/>
    <w:qFormat/>
    <w:rsid w:val="00C724CF"/>
    <w:rPr>
      <w:rFonts w:ascii="Times New Roman" w:hAnsi="Times New Roman"/>
      <w:i/>
      <w:iCs/>
      <w:color w:val="404040" w:themeColor="text1" w:themeTint="BF"/>
    </w:rPr>
  </w:style>
  <w:style w:type="character" w:styleId="IntenseEmphasis">
    <w:name w:val="Intense Emphasis"/>
    <w:basedOn w:val="DefaultParagraphFont"/>
    <w:uiPriority w:val="21"/>
    <w:unhideWhenUsed/>
    <w:rsid w:val="00C724CF"/>
    <w:rPr>
      <w:rFonts w:ascii="Times New Roman" w:hAnsi="Times New Roman"/>
      <w:i/>
      <w:iCs/>
      <w:color w:val="auto"/>
    </w:rPr>
  </w:style>
  <w:style w:type="paragraph" w:styleId="Quote">
    <w:name w:val="Quote"/>
    <w:basedOn w:val="Normal"/>
    <w:next w:val="Normal"/>
    <w:link w:val="QuoteChar"/>
    <w:uiPriority w:val="29"/>
    <w:qFormat/>
    <w:rsid w:val="00C724C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C724CF"/>
    <w:rPr>
      <w:rFonts w:ascii="Times New Roman" w:hAnsi="Times New Roman"/>
      <w:i/>
      <w:iCs/>
      <w:color w:val="404040" w:themeColor="text1" w:themeTint="BF"/>
      <w:sz w:val="24"/>
    </w:rPr>
  </w:style>
  <w:style w:type="character" w:styleId="IntenseReference">
    <w:name w:val="Intense Reference"/>
    <w:basedOn w:val="DefaultParagraphFont"/>
    <w:uiPriority w:val="32"/>
    <w:qFormat/>
    <w:rsid w:val="00C724CF"/>
    <w:rPr>
      <w:b/>
      <w:bCs/>
      <w:smallCaps/>
      <w:color w:val="auto"/>
      <w:spacing w:val="5"/>
    </w:rPr>
  </w:style>
  <w:style w:type="character" w:styleId="BookTitle">
    <w:name w:val="Book Title"/>
    <w:basedOn w:val="DefaultParagraphFont"/>
    <w:uiPriority w:val="33"/>
    <w:qFormat/>
    <w:rsid w:val="00C724CF"/>
    <w:rPr>
      <w:rFonts w:ascii="Times New Roman" w:hAnsi="Times New Roman"/>
      <w:b/>
      <w:bCs/>
      <w:i/>
      <w:iCs/>
      <w:spacing w:val="5"/>
    </w:rPr>
  </w:style>
  <w:style w:type="numbering" w:customStyle="1" w:styleId="Headings">
    <w:name w:val="Headings"/>
    <w:uiPriority w:val="99"/>
    <w:rsid w:val="00D80D99"/>
    <w:pPr>
      <w:numPr>
        <w:numId w:val="21"/>
      </w:numPr>
    </w:pPr>
  </w:style>
  <w:style w:type="paragraph" w:styleId="Revision">
    <w:name w:val="Revision"/>
    <w:hidden/>
    <w:uiPriority w:val="99"/>
    <w:semiHidden/>
    <w:rsid w:val="00A545C6"/>
    <w:pPr>
      <w:spacing w:after="0" w:line="240" w:lineRule="auto"/>
    </w:pPr>
    <w:rPr>
      <w:rFonts w:ascii="Times New Roman" w:hAnsi="Times New Roman"/>
      <w:sz w:val="24"/>
    </w:rPr>
  </w:style>
  <w:style w:type="character" w:styleId="UnresolvedMention">
    <w:name w:val="Unresolved Mention"/>
    <w:basedOn w:val="DefaultParagraphFont"/>
    <w:uiPriority w:val="99"/>
    <w:semiHidden/>
    <w:unhideWhenUsed/>
    <w:rsid w:val="00C91973"/>
    <w:rPr>
      <w:color w:val="605E5C"/>
      <w:shd w:val="clear" w:color="auto" w:fill="E1DFDD"/>
    </w:rPr>
  </w:style>
  <w:style w:type="character" w:styleId="PlaceholderText">
    <w:name w:val="Placeholder Text"/>
    <w:basedOn w:val="DefaultParagraphFont"/>
    <w:uiPriority w:val="99"/>
    <w:semiHidden/>
    <w:rsid w:val="00AF49A6"/>
    <w:rPr>
      <w:color w:val="808080"/>
    </w:rPr>
  </w:style>
  <w:style w:type="paragraph" w:styleId="ListBullet">
    <w:name w:val="List Bullet"/>
    <w:basedOn w:val="Normal"/>
    <w:uiPriority w:val="99"/>
    <w:unhideWhenUsed/>
    <w:rsid w:val="006F72C6"/>
    <w:pPr>
      <w:numPr>
        <w:numId w:val="25"/>
      </w:numPr>
      <w:contextualSpacing/>
    </w:pPr>
  </w:style>
  <w:style w:type="table" w:customStyle="1" w:styleId="PlainTable21">
    <w:name w:val="Plain Table 21"/>
    <w:basedOn w:val="TableNormal"/>
    <w:next w:val="PlainTable2"/>
    <w:uiPriority w:val="42"/>
    <w:rsid w:val="00B85E6F"/>
    <w:pPr>
      <w:spacing w:after="0" w:line="240" w:lineRule="auto"/>
    </w:pPr>
    <w:rPr>
      <w:rFonts w:ascii="Calibri" w:hAnsi="Calibri"/>
      <w:sz w:val="24"/>
      <w:szCs w:val="24"/>
    </w:rPr>
    <w:tblPr>
      <w:tblStyleRowBandSize w:val="1"/>
      <w:tblStyleColBandSize w:val="1"/>
      <w:tblBorders>
        <w:top w:val="single" w:sz="4" w:space="0" w:color="7F7F7F"/>
        <w:bottom w:val="single" w:sz="4" w:space="0" w:color="7F7F7F"/>
      </w:tblBorders>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PlainTable2">
    <w:name w:val="Plain Table 2"/>
    <w:basedOn w:val="TableNormal"/>
    <w:uiPriority w:val="42"/>
    <w:rsid w:val="00B85E6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952381">
      <w:bodyDiv w:val="1"/>
      <w:marLeft w:val="0"/>
      <w:marRight w:val="0"/>
      <w:marTop w:val="0"/>
      <w:marBottom w:val="0"/>
      <w:divBdr>
        <w:top w:val="none" w:sz="0" w:space="0" w:color="auto"/>
        <w:left w:val="none" w:sz="0" w:space="0" w:color="auto"/>
        <w:bottom w:val="none" w:sz="0" w:space="0" w:color="auto"/>
        <w:right w:val="none" w:sz="0" w:space="0" w:color="auto"/>
      </w:divBdr>
    </w:div>
    <w:div w:id="83501254">
      <w:bodyDiv w:val="1"/>
      <w:marLeft w:val="0"/>
      <w:marRight w:val="0"/>
      <w:marTop w:val="0"/>
      <w:marBottom w:val="0"/>
      <w:divBdr>
        <w:top w:val="none" w:sz="0" w:space="0" w:color="auto"/>
        <w:left w:val="none" w:sz="0" w:space="0" w:color="auto"/>
        <w:bottom w:val="none" w:sz="0" w:space="0" w:color="auto"/>
        <w:right w:val="none" w:sz="0" w:space="0" w:color="auto"/>
      </w:divBdr>
    </w:div>
    <w:div w:id="125052201">
      <w:bodyDiv w:val="1"/>
      <w:marLeft w:val="0"/>
      <w:marRight w:val="0"/>
      <w:marTop w:val="0"/>
      <w:marBottom w:val="0"/>
      <w:divBdr>
        <w:top w:val="none" w:sz="0" w:space="0" w:color="auto"/>
        <w:left w:val="none" w:sz="0" w:space="0" w:color="auto"/>
        <w:bottom w:val="none" w:sz="0" w:space="0" w:color="auto"/>
        <w:right w:val="none" w:sz="0" w:space="0" w:color="auto"/>
      </w:divBdr>
    </w:div>
    <w:div w:id="171993267">
      <w:bodyDiv w:val="1"/>
      <w:marLeft w:val="0"/>
      <w:marRight w:val="0"/>
      <w:marTop w:val="0"/>
      <w:marBottom w:val="0"/>
      <w:divBdr>
        <w:top w:val="none" w:sz="0" w:space="0" w:color="auto"/>
        <w:left w:val="none" w:sz="0" w:space="0" w:color="auto"/>
        <w:bottom w:val="none" w:sz="0" w:space="0" w:color="auto"/>
        <w:right w:val="none" w:sz="0" w:space="0" w:color="auto"/>
      </w:divBdr>
    </w:div>
    <w:div w:id="200436525">
      <w:bodyDiv w:val="1"/>
      <w:marLeft w:val="0"/>
      <w:marRight w:val="0"/>
      <w:marTop w:val="0"/>
      <w:marBottom w:val="0"/>
      <w:divBdr>
        <w:top w:val="none" w:sz="0" w:space="0" w:color="auto"/>
        <w:left w:val="none" w:sz="0" w:space="0" w:color="auto"/>
        <w:bottom w:val="none" w:sz="0" w:space="0" w:color="auto"/>
        <w:right w:val="none" w:sz="0" w:space="0" w:color="auto"/>
      </w:divBdr>
    </w:div>
    <w:div w:id="218050978">
      <w:bodyDiv w:val="1"/>
      <w:marLeft w:val="0"/>
      <w:marRight w:val="0"/>
      <w:marTop w:val="0"/>
      <w:marBottom w:val="0"/>
      <w:divBdr>
        <w:top w:val="none" w:sz="0" w:space="0" w:color="auto"/>
        <w:left w:val="none" w:sz="0" w:space="0" w:color="auto"/>
        <w:bottom w:val="none" w:sz="0" w:space="0" w:color="auto"/>
        <w:right w:val="none" w:sz="0" w:space="0" w:color="auto"/>
      </w:divBdr>
    </w:div>
    <w:div w:id="236324772">
      <w:bodyDiv w:val="1"/>
      <w:marLeft w:val="0"/>
      <w:marRight w:val="0"/>
      <w:marTop w:val="0"/>
      <w:marBottom w:val="0"/>
      <w:divBdr>
        <w:top w:val="none" w:sz="0" w:space="0" w:color="auto"/>
        <w:left w:val="none" w:sz="0" w:space="0" w:color="auto"/>
        <w:bottom w:val="none" w:sz="0" w:space="0" w:color="auto"/>
        <w:right w:val="none" w:sz="0" w:space="0" w:color="auto"/>
      </w:divBdr>
    </w:div>
    <w:div w:id="296957362">
      <w:bodyDiv w:val="1"/>
      <w:marLeft w:val="0"/>
      <w:marRight w:val="0"/>
      <w:marTop w:val="0"/>
      <w:marBottom w:val="0"/>
      <w:divBdr>
        <w:top w:val="none" w:sz="0" w:space="0" w:color="auto"/>
        <w:left w:val="none" w:sz="0" w:space="0" w:color="auto"/>
        <w:bottom w:val="none" w:sz="0" w:space="0" w:color="auto"/>
        <w:right w:val="none" w:sz="0" w:space="0" w:color="auto"/>
      </w:divBdr>
    </w:div>
    <w:div w:id="330254591">
      <w:bodyDiv w:val="1"/>
      <w:marLeft w:val="0"/>
      <w:marRight w:val="0"/>
      <w:marTop w:val="0"/>
      <w:marBottom w:val="0"/>
      <w:divBdr>
        <w:top w:val="none" w:sz="0" w:space="0" w:color="auto"/>
        <w:left w:val="none" w:sz="0" w:space="0" w:color="auto"/>
        <w:bottom w:val="none" w:sz="0" w:space="0" w:color="auto"/>
        <w:right w:val="none" w:sz="0" w:space="0" w:color="auto"/>
      </w:divBdr>
    </w:div>
    <w:div w:id="353576383">
      <w:bodyDiv w:val="1"/>
      <w:marLeft w:val="0"/>
      <w:marRight w:val="0"/>
      <w:marTop w:val="0"/>
      <w:marBottom w:val="0"/>
      <w:divBdr>
        <w:top w:val="none" w:sz="0" w:space="0" w:color="auto"/>
        <w:left w:val="none" w:sz="0" w:space="0" w:color="auto"/>
        <w:bottom w:val="none" w:sz="0" w:space="0" w:color="auto"/>
        <w:right w:val="none" w:sz="0" w:space="0" w:color="auto"/>
      </w:divBdr>
    </w:div>
    <w:div w:id="368335732">
      <w:bodyDiv w:val="1"/>
      <w:marLeft w:val="0"/>
      <w:marRight w:val="0"/>
      <w:marTop w:val="0"/>
      <w:marBottom w:val="0"/>
      <w:divBdr>
        <w:top w:val="none" w:sz="0" w:space="0" w:color="auto"/>
        <w:left w:val="none" w:sz="0" w:space="0" w:color="auto"/>
        <w:bottom w:val="none" w:sz="0" w:space="0" w:color="auto"/>
        <w:right w:val="none" w:sz="0" w:space="0" w:color="auto"/>
      </w:divBdr>
    </w:div>
    <w:div w:id="386757017">
      <w:bodyDiv w:val="1"/>
      <w:marLeft w:val="0"/>
      <w:marRight w:val="0"/>
      <w:marTop w:val="0"/>
      <w:marBottom w:val="0"/>
      <w:divBdr>
        <w:top w:val="none" w:sz="0" w:space="0" w:color="auto"/>
        <w:left w:val="none" w:sz="0" w:space="0" w:color="auto"/>
        <w:bottom w:val="none" w:sz="0" w:space="0" w:color="auto"/>
        <w:right w:val="none" w:sz="0" w:space="0" w:color="auto"/>
      </w:divBdr>
    </w:div>
    <w:div w:id="476724946">
      <w:bodyDiv w:val="1"/>
      <w:marLeft w:val="0"/>
      <w:marRight w:val="0"/>
      <w:marTop w:val="0"/>
      <w:marBottom w:val="0"/>
      <w:divBdr>
        <w:top w:val="none" w:sz="0" w:space="0" w:color="auto"/>
        <w:left w:val="none" w:sz="0" w:space="0" w:color="auto"/>
        <w:bottom w:val="none" w:sz="0" w:space="0" w:color="auto"/>
        <w:right w:val="none" w:sz="0" w:space="0" w:color="auto"/>
      </w:divBdr>
    </w:div>
    <w:div w:id="492332888">
      <w:bodyDiv w:val="1"/>
      <w:marLeft w:val="0"/>
      <w:marRight w:val="0"/>
      <w:marTop w:val="0"/>
      <w:marBottom w:val="0"/>
      <w:divBdr>
        <w:top w:val="none" w:sz="0" w:space="0" w:color="auto"/>
        <w:left w:val="none" w:sz="0" w:space="0" w:color="auto"/>
        <w:bottom w:val="none" w:sz="0" w:space="0" w:color="auto"/>
        <w:right w:val="none" w:sz="0" w:space="0" w:color="auto"/>
      </w:divBdr>
    </w:div>
    <w:div w:id="566258189">
      <w:bodyDiv w:val="1"/>
      <w:marLeft w:val="0"/>
      <w:marRight w:val="0"/>
      <w:marTop w:val="0"/>
      <w:marBottom w:val="0"/>
      <w:divBdr>
        <w:top w:val="none" w:sz="0" w:space="0" w:color="auto"/>
        <w:left w:val="none" w:sz="0" w:space="0" w:color="auto"/>
        <w:bottom w:val="none" w:sz="0" w:space="0" w:color="auto"/>
        <w:right w:val="none" w:sz="0" w:space="0" w:color="auto"/>
      </w:divBdr>
    </w:div>
    <w:div w:id="580139948">
      <w:bodyDiv w:val="1"/>
      <w:marLeft w:val="0"/>
      <w:marRight w:val="0"/>
      <w:marTop w:val="0"/>
      <w:marBottom w:val="0"/>
      <w:divBdr>
        <w:top w:val="none" w:sz="0" w:space="0" w:color="auto"/>
        <w:left w:val="none" w:sz="0" w:space="0" w:color="auto"/>
        <w:bottom w:val="none" w:sz="0" w:space="0" w:color="auto"/>
        <w:right w:val="none" w:sz="0" w:space="0" w:color="auto"/>
      </w:divBdr>
    </w:div>
    <w:div w:id="625626042">
      <w:bodyDiv w:val="1"/>
      <w:marLeft w:val="0"/>
      <w:marRight w:val="0"/>
      <w:marTop w:val="0"/>
      <w:marBottom w:val="0"/>
      <w:divBdr>
        <w:top w:val="none" w:sz="0" w:space="0" w:color="auto"/>
        <w:left w:val="none" w:sz="0" w:space="0" w:color="auto"/>
        <w:bottom w:val="none" w:sz="0" w:space="0" w:color="auto"/>
        <w:right w:val="none" w:sz="0" w:space="0" w:color="auto"/>
      </w:divBdr>
    </w:div>
    <w:div w:id="765542434">
      <w:bodyDiv w:val="1"/>
      <w:marLeft w:val="0"/>
      <w:marRight w:val="0"/>
      <w:marTop w:val="0"/>
      <w:marBottom w:val="0"/>
      <w:divBdr>
        <w:top w:val="none" w:sz="0" w:space="0" w:color="auto"/>
        <w:left w:val="none" w:sz="0" w:space="0" w:color="auto"/>
        <w:bottom w:val="none" w:sz="0" w:space="0" w:color="auto"/>
        <w:right w:val="none" w:sz="0" w:space="0" w:color="auto"/>
      </w:divBdr>
    </w:div>
    <w:div w:id="857544016">
      <w:bodyDiv w:val="1"/>
      <w:marLeft w:val="0"/>
      <w:marRight w:val="0"/>
      <w:marTop w:val="0"/>
      <w:marBottom w:val="0"/>
      <w:divBdr>
        <w:top w:val="none" w:sz="0" w:space="0" w:color="auto"/>
        <w:left w:val="none" w:sz="0" w:space="0" w:color="auto"/>
        <w:bottom w:val="none" w:sz="0" w:space="0" w:color="auto"/>
        <w:right w:val="none" w:sz="0" w:space="0" w:color="auto"/>
      </w:divBdr>
    </w:div>
    <w:div w:id="910119191">
      <w:bodyDiv w:val="1"/>
      <w:marLeft w:val="0"/>
      <w:marRight w:val="0"/>
      <w:marTop w:val="0"/>
      <w:marBottom w:val="0"/>
      <w:divBdr>
        <w:top w:val="none" w:sz="0" w:space="0" w:color="auto"/>
        <w:left w:val="none" w:sz="0" w:space="0" w:color="auto"/>
        <w:bottom w:val="none" w:sz="0" w:space="0" w:color="auto"/>
        <w:right w:val="none" w:sz="0" w:space="0" w:color="auto"/>
      </w:divBdr>
    </w:div>
    <w:div w:id="935138230">
      <w:bodyDiv w:val="1"/>
      <w:marLeft w:val="0"/>
      <w:marRight w:val="0"/>
      <w:marTop w:val="0"/>
      <w:marBottom w:val="0"/>
      <w:divBdr>
        <w:top w:val="none" w:sz="0" w:space="0" w:color="auto"/>
        <w:left w:val="none" w:sz="0" w:space="0" w:color="auto"/>
        <w:bottom w:val="none" w:sz="0" w:space="0" w:color="auto"/>
        <w:right w:val="none" w:sz="0" w:space="0" w:color="auto"/>
      </w:divBdr>
    </w:div>
    <w:div w:id="985478442">
      <w:bodyDiv w:val="1"/>
      <w:marLeft w:val="0"/>
      <w:marRight w:val="0"/>
      <w:marTop w:val="0"/>
      <w:marBottom w:val="0"/>
      <w:divBdr>
        <w:top w:val="none" w:sz="0" w:space="0" w:color="auto"/>
        <w:left w:val="none" w:sz="0" w:space="0" w:color="auto"/>
        <w:bottom w:val="none" w:sz="0" w:space="0" w:color="auto"/>
        <w:right w:val="none" w:sz="0" w:space="0" w:color="auto"/>
      </w:divBdr>
    </w:div>
    <w:div w:id="1002313091">
      <w:bodyDiv w:val="1"/>
      <w:marLeft w:val="0"/>
      <w:marRight w:val="0"/>
      <w:marTop w:val="0"/>
      <w:marBottom w:val="0"/>
      <w:divBdr>
        <w:top w:val="none" w:sz="0" w:space="0" w:color="auto"/>
        <w:left w:val="none" w:sz="0" w:space="0" w:color="auto"/>
        <w:bottom w:val="none" w:sz="0" w:space="0" w:color="auto"/>
        <w:right w:val="none" w:sz="0" w:space="0" w:color="auto"/>
      </w:divBdr>
    </w:div>
    <w:div w:id="1158230832">
      <w:bodyDiv w:val="1"/>
      <w:marLeft w:val="0"/>
      <w:marRight w:val="0"/>
      <w:marTop w:val="0"/>
      <w:marBottom w:val="0"/>
      <w:divBdr>
        <w:top w:val="none" w:sz="0" w:space="0" w:color="auto"/>
        <w:left w:val="none" w:sz="0" w:space="0" w:color="auto"/>
        <w:bottom w:val="none" w:sz="0" w:space="0" w:color="auto"/>
        <w:right w:val="none" w:sz="0" w:space="0" w:color="auto"/>
      </w:divBdr>
    </w:div>
    <w:div w:id="1281960423">
      <w:bodyDiv w:val="1"/>
      <w:marLeft w:val="0"/>
      <w:marRight w:val="0"/>
      <w:marTop w:val="0"/>
      <w:marBottom w:val="0"/>
      <w:divBdr>
        <w:top w:val="none" w:sz="0" w:space="0" w:color="auto"/>
        <w:left w:val="none" w:sz="0" w:space="0" w:color="auto"/>
        <w:bottom w:val="none" w:sz="0" w:space="0" w:color="auto"/>
        <w:right w:val="none" w:sz="0" w:space="0" w:color="auto"/>
      </w:divBdr>
    </w:div>
    <w:div w:id="1288972998">
      <w:bodyDiv w:val="1"/>
      <w:marLeft w:val="0"/>
      <w:marRight w:val="0"/>
      <w:marTop w:val="0"/>
      <w:marBottom w:val="0"/>
      <w:divBdr>
        <w:top w:val="none" w:sz="0" w:space="0" w:color="auto"/>
        <w:left w:val="none" w:sz="0" w:space="0" w:color="auto"/>
        <w:bottom w:val="none" w:sz="0" w:space="0" w:color="auto"/>
        <w:right w:val="none" w:sz="0" w:space="0" w:color="auto"/>
      </w:divBdr>
    </w:div>
    <w:div w:id="1318463792">
      <w:bodyDiv w:val="1"/>
      <w:marLeft w:val="0"/>
      <w:marRight w:val="0"/>
      <w:marTop w:val="0"/>
      <w:marBottom w:val="0"/>
      <w:divBdr>
        <w:top w:val="none" w:sz="0" w:space="0" w:color="auto"/>
        <w:left w:val="none" w:sz="0" w:space="0" w:color="auto"/>
        <w:bottom w:val="none" w:sz="0" w:space="0" w:color="auto"/>
        <w:right w:val="none" w:sz="0" w:space="0" w:color="auto"/>
      </w:divBdr>
    </w:div>
    <w:div w:id="1328511347">
      <w:bodyDiv w:val="1"/>
      <w:marLeft w:val="0"/>
      <w:marRight w:val="0"/>
      <w:marTop w:val="0"/>
      <w:marBottom w:val="0"/>
      <w:divBdr>
        <w:top w:val="none" w:sz="0" w:space="0" w:color="auto"/>
        <w:left w:val="none" w:sz="0" w:space="0" w:color="auto"/>
        <w:bottom w:val="none" w:sz="0" w:space="0" w:color="auto"/>
        <w:right w:val="none" w:sz="0" w:space="0" w:color="auto"/>
      </w:divBdr>
    </w:div>
    <w:div w:id="1408844818">
      <w:bodyDiv w:val="1"/>
      <w:marLeft w:val="0"/>
      <w:marRight w:val="0"/>
      <w:marTop w:val="0"/>
      <w:marBottom w:val="0"/>
      <w:divBdr>
        <w:top w:val="none" w:sz="0" w:space="0" w:color="auto"/>
        <w:left w:val="none" w:sz="0" w:space="0" w:color="auto"/>
        <w:bottom w:val="none" w:sz="0" w:space="0" w:color="auto"/>
        <w:right w:val="none" w:sz="0" w:space="0" w:color="auto"/>
      </w:divBdr>
    </w:div>
    <w:div w:id="1416241373">
      <w:bodyDiv w:val="1"/>
      <w:marLeft w:val="0"/>
      <w:marRight w:val="0"/>
      <w:marTop w:val="0"/>
      <w:marBottom w:val="0"/>
      <w:divBdr>
        <w:top w:val="none" w:sz="0" w:space="0" w:color="auto"/>
        <w:left w:val="none" w:sz="0" w:space="0" w:color="auto"/>
        <w:bottom w:val="none" w:sz="0" w:space="0" w:color="auto"/>
        <w:right w:val="none" w:sz="0" w:space="0" w:color="auto"/>
      </w:divBdr>
    </w:div>
    <w:div w:id="1509447952">
      <w:bodyDiv w:val="1"/>
      <w:marLeft w:val="0"/>
      <w:marRight w:val="0"/>
      <w:marTop w:val="0"/>
      <w:marBottom w:val="0"/>
      <w:divBdr>
        <w:top w:val="none" w:sz="0" w:space="0" w:color="auto"/>
        <w:left w:val="none" w:sz="0" w:space="0" w:color="auto"/>
        <w:bottom w:val="none" w:sz="0" w:space="0" w:color="auto"/>
        <w:right w:val="none" w:sz="0" w:space="0" w:color="auto"/>
      </w:divBdr>
    </w:div>
    <w:div w:id="1515194019">
      <w:bodyDiv w:val="1"/>
      <w:marLeft w:val="0"/>
      <w:marRight w:val="0"/>
      <w:marTop w:val="0"/>
      <w:marBottom w:val="0"/>
      <w:divBdr>
        <w:top w:val="none" w:sz="0" w:space="0" w:color="auto"/>
        <w:left w:val="none" w:sz="0" w:space="0" w:color="auto"/>
        <w:bottom w:val="none" w:sz="0" w:space="0" w:color="auto"/>
        <w:right w:val="none" w:sz="0" w:space="0" w:color="auto"/>
      </w:divBdr>
    </w:div>
    <w:div w:id="1553544752">
      <w:bodyDiv w:val="1"/>
      <w:marLeft w:val="0"/>
      <w:marRight w:val="0"/>
      <w:marTop w:val="0"/>
      <w:marBottom w:val="0"/>
      <w:divBdr>
        <w:top w:val="none" w:sz="0" w:space="0" w:color="auto"/>
        <w:left w:val="none" w:sz="0" w:space="0" w:color="auto"/>
        <w:bottom w:val="none" w:sz="0" w:space="0" w:color="auto"/>
        <w:right w:val="none" w:sz="0" w:space="0" w:color="auto"/>
      </w:divBdr>
    </w:div>
    <w:div w:id="1956935296">
      <w:bodyDiv w:val="1"/>
      <w:marLeft w:val="0"/>
      <w:marRight w:val="0"/>
      <w:marTop w:val="0"/>
      <w:marBottom w:val="0"/>
      <w:divBdr>
        <w:top w:val="none" w:sz="0" w:space="0" w:color="auto"/>
        <w:left w:val="none" w:sz="0" w:space="0" w:color="auto"/>
        <w:bottom w:val="none" w:sz="0" w:space="0" w:color="auto"/>
        <w:right w:val="none" w:sz="0" w:space="0" w:color="auto"/>
      </w:divBdr>
    </w:div>
    <w:div w:id="2006274435">
      <w:bodyDiv w:val="1"/>
      <w:marLeft w:val="0"/>
      <w:marRight w:val="0"/>
      <w:marTop w:val="0"/>
      <w:marBottom w:val="0"/>
      <w:divBdr>
        <w:top w:val="none" w:sz="0" w:space="0" w:color="auto"/>
        <w:left w:val="none" w:sz="0" w:space="0" w:color="auto"/>
        <w:bottom w:val="none" w:sz="0" w:space="0" w:color="auto"/>
        <w:right w:val="none" w:sz="0" w:space="0" w:color="auto"/>
      </w:divBdr>
    </w:div>
    <w:div w:id="2072926427">
      <w:bodyDiv w:val="1"/>
      <w:marLeft w:val="0"/>
      <w:marRight w:val="0"/>
      <w:marTop w:val="0"/>
      <w:marBottom w:val="0"/>
      <w:divBdr>
        <w:top w:val="none" w:sz="0" w:space="0" w:color="auto"/>
        <w:left w:val="none" w:sz="0" w:space="0" w:color="auto"/>
        <w:bottom w:val="none" w:sz="0" w:space="0" w:color="auto"/>
        <w:right w:val="none" w:sz="0" w:space="0" w:color="auto"/>
      </w:divBdr>
    </w:div>
    <w:div w:id="2108455780">
      <w:bodyDiv w:val="1"/>
      <w:marLeft w:val="0"/>
      <w:marRight w:val="0"/>
      <w:marTop w:val="0"/>
      <w:marBottom w:val="0"/>
      <w:divBdr>
        <w:top w:val="none" w:sz="0" w:space="0" w:color="auto"/>
        <w:left w:val="none" w:sz="0" w:space="0" w:color="auto"/>
        <w:bottom w:val="none" w:sz="0" w:space="0" w:color="auto"/>
        <w:right w:val="none" w:sz="0" w:space="0" w:color="auto"/>
      </w:divBdr>
    </w:div>
    <w:div w:id="2130515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microsoft.com/office/2018/08/relationships/commentsExtensible" Target="commentsExtensible.xml"/><Relationship Id="rId26" Type="http://schemas.openxmlformats.org/officeDocument/2006/relationships/image" Target="media/image11.png"/><Relationship Id="rId39" Type="http://schemas.openxmlformats.org/officeDocument/2006/relationships/fontTable" Target="fontTable.xml"/><Relationship Id="rId21" Type="http://schemas.openxmlformats.org/officeDocument/2006/relationships/image" Target="media/image6.png"/><Relationship Id="rId34"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github.com/guilherme-pereira/QTLpoly" TargetMode="External"/><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1/relationships/commentsExtended" Target="commentsExtended.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2.xml"/><Relationship Id="rId40"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hyperlink" Target="https://github.com/mmollina/MAPpoly" TargetMode="External"/><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yperlink" Target="http://wego.genomics.org.cn/" TargetMode="External"/><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eader" Target="header2.xml"/><Relationship Id="rId8" Type="http://schemas.openxmlformats.org/officeDocument/2006/relationships/hyperlink" Target="https://phytozome.jgi.doe.gov/phytomine/" TargetMode="External"/><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5.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3.xml"/></Relationships>
</file>

<file path=word/_rels/header3.xml.rels><?xml version="1.0" encoding="UTF-8" standalone="yes"?>
<Relationships xmlns="http://schemas.openxmlformats.org/package/2006/relationships"><Relationship Id="rId1" Type="http://schemas.openxmlformats.org/officeDocument/2006/relationships/image" Target="media/image19.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oshua.stocco\Documents\Templates\Frontiers_Word_Templates\Frontiers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BD1445E1-946A-40E6-84F6-C337800C0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C:\Users\joshua.stocco\Documents\Templates\Frontiers_Word_Templates\Frontiers_template.dotx</Template>
  <TotalTime>8</TotalTime>
  <Pages>46</Pages>
  <Words>51820</Words>
  <Characters>295374</Characters>
  <Application>Microsoft Office Word</Application>
  <DocSecurity>0</DocSecurity>
  <Lines>2461</Lines>
  <Paragraphs>693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346501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Guilherme Pereira</dc:creator>
  <cp:keywords/>
  <dc:description/>
  <cp:lastModifiedBy>Marcelo Mollinari</cp:lastModifiedBy>
  <cp:revision>2</cp:revision>
  <cp:lastPrinted>2013-10-03T12:51:00Z</cp:lastPrinted>
  <dcterms:created xsi:type="dcterms:W3CDTF">2020-07-20T16:31:00Z</dcterms:created>
  <dcterms:modified xsi:type="dcterms:W3CDTF">2020-07-20T16:31:00Z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http://www.zotero.org/styles/frontiers-in-plant-science</vt:lpwstr>
  </property>
  <property fmtid="{D5CDD505-2E9C-101B-9397-08002B2CF9AE}" pid="13" name="Mendeley Recent Style Name 5_1">
    <vt:lpwstr>Frontiers in Plant Science</vt:lpwstr>
  </property>
  <property fmtid="{D5CDD505-2E9C-101B-9397-08002B2CF9AE}" pid="14" name="Mendeley Recent Style Id 6_1">
    <vt:lpwstr>http://www.zotero.org/styles/frontiers</vt:lpwstr>
  </property>
  <property fmtid="{D5CDD505-2E9C-101B-9397-08002B2CF9AE}" pid="15" name="Mendeley Recent Style Name 6_1">
    <vt:lpwstr>Frontiers journals</vt:lpwstr>
  </property>
  <property fmtid="{D5CDD505-2E9C-101B-9397-08002B2CF9AE}" pid="16" name="Mendeley Recent Style Id 7_1">
    <vt:lpwstr>http://www.zotero.org/styles/genetics</vt:lpwstr>
  </property>
  <property fmtid="{D5CDD505-2E9C-101B-9397-08002B2CF9AE}" pid="17" name="Mendeley Recent Style Name 7_1">
    <vt:lpwstr>Genetics</vt:lpwstr>
  </property>
  <property fmtid="{D5CDD505-2E9C-101B-9397-08002B2CF9AE}" pid="18" name="Mendeley Recent Style Id 8_1">
    <vt:lpwstr>http://www.zotero.org/styles/harvard1</vt:lpwstr>
  </property>
  <property fmtid="{D5CDD505-2E9C-101B-9397-08002B2CF9AE}" pid="19" name="Mendeley Recent Style Name 8_1">
    <vt:lpwstr>Harvard reference format 1 (deprecated)</vt:lpwstr>
  </property>
  <property fmtid="{D5CDD505-2E9C-101B-9397-08002B2CF9AE}" pid="20" name="Mendeley Recent Style Id 9_1">
    <vt:lpwstr>http://www.zotero.org/styles/ieee</vt:lpwstr>
  </property>
  <property fmtid="{D5CDD505-2E9C-101B-9397-08002B2CF9AE}" pid="21" name="Mendeley Recent Style Name 9_1">
    <vt:lpwstr>IEEE</vt:lpwstr>
  </property>
  <property fmtid="{D5CDD505-2E9C-101B-9397-08002B2CF9AE}" pid="22" name="Mendeley Document_1">
    <vt:lpwstr>True</vt:lpwstr>
  </property>
  <property fmtid="{D5CDD505-2E9C-101B-9397-08002B2CF9AE}" pid="23" name="Mendeley Unique User Id_1">
    <vt:lpwstr>fcd563a1-af49-31e1-b7da-f5982a6d0653</vt:lpwstr>
  </property>
  <property fmtid="{D5CDD505-2E9C-101B-9397-08002B2CF9AE}" pid="24" name="Mendeley Citation Style_1">
    <vt:lpwstr>http://www.zotero.org/styles/frontiers</vt:lpwstr>
  </property>
</Properties>
</file>